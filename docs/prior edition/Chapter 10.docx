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412D22" w14:textId="18347ED0" w:rsidR="00D014F6" w:rsidRDefault="000B067E" w:rsidP="005126E2">
      <w:pPr>
        <w:pStyle w:val="ChapterNumberPACKT"/>
      </w:pPr>
      <w:r>
        <w:t>10</w:t>
      </w:r>
    </w:p>
    <w:p w14:paraId="449723A6" w14:textId="41480641" w:rsidR="00F80830" w:rsidRPr="00490C0B" w:rsidRDefault="00F80830" w:rsidP="00490C0B">
      <w:pPr>
        <w:pStyle w:val="ChapterTitlePACKT"/>
      </w:pPr>
      <w:r w:rsidRPr="00490C0B">
        <w:t>Managing</w:t>
      </w:r>
      <w:r w:rsidR="0039634A">
        <w:t xml:space="preserve"> </w:t>
      </w:r>
      <w:r w:rsidRPr="00490C0B">
        <w:t>Desired</w:t>
      </w:r>
      <w:r w:rsidR="0039634A">
        <w:t xml:space="preserve"> </w:t>
      </w:r>
      <w:r w:rsidRPr="00490C0B">
        <w:t>State</w:t>
      </w:r>
      <w:r w:rsidR="0039634A">
        <w:t xml:space="preserve"> </w:t>
      </w:r>
      <w:r w:rsidRPr="00490C0B">
        <w:t>Configuration</w:t>
      </w:r>
    </w:p>
    <w:p w14:paraId="753F80CD" w14:textId="3351EF48" w:rsidR="00F80830" w:rsidRDefault="00F80830" w:rsidP="00490C0B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chapter,</w:t>
      </w:r>
      <w:r w:rsidR="0039634A">
        <w:t xml:space="preserve"> </w:t>
      </w:r>
      <w:r>
        <w:t>we</w:t>
      </w:r>
      <w:r w:rsidR="0039634A">
        <w:t xml:space="preserve"> </w:t>
      </w:r>
      <w:r>
        <w:t>cover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recipes:</w:t>
      </w:r>
    </w:p>
    <w:p w14:paraId="203D2F16" w14:textId="63A7A678" w:rsidR="00F80830" w:rsidRDefault="00F80830" w:rsidP="00490C0B">
      <w:pPr>
        <w:pStyle w:val="BulletPACKT"/>
      </w:pPr>
      <w:r>
        <w:t>Using</w:t>
      </w:r>
      <w:r w:rsidR="0039634A">
        <w:t xml:space="preserve"> </w:t>
      </w:r>
      <w:r>
        <w:t>DSC</w:t>
      </w:r>
      <w:r w:rsidR="0039634A">
        <w:t xml:space="preserve"> </w:t>
      </w:r>
      <w:r>
        <w:t>and</w:t>
      </w:r>
      <w:r w:rsidR="0039634A">
        <w:t xml:space="preserve"> </w:t>
      </w:r>
      <w:r>
        <w:t>built-in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</w:p>
    <w:p w14:paraId="66442725" w14:textId="01618BD3" w:rsidR="00F80830" w:rsidRDefault="00F80830" w:rsidP="00490C0B">
      <w:pPr>
        <w:pStyle w:val="BulletPACKT"/>
      </w:pPr>
      <w:r>
        <w:t>Parameterizing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</w:p>
    <w:p w14:paraId="5F9EB392" w14:textId="78642A52" w:rsidR="00F80830" w:rsidRDefault="00F80830" w:rsidP="00490C0B">
      <w:pPr>
        <w:pStyle w:val="BulletPACKT"/>
      </w:pPr>
      <w:r>
        <w:t>Finding</w:t>
      </w:r>
      <w:r w:rsidR="0039634A">
        <w:t xml:space="preserve"> </w:t>
      </w:r>
      <w:r>
        <w:t>and</w:t>
      </w:r>
      <w:r w:rsidR="0039634A">
        <w:t xml:space="preserve"> </w:t>
      </w:r>
      <w:r>
        <w:t>installing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</w:p>
    <w:p w14:paraId="665BCEEA" w14:textId="651E7D14" w:rsidR="00F80830" w:rsidRDefault="00F80830" w:rsidP="00490C0B">
      <w:pPr>
        <w:pStyle w:val="BulletPACKT"/>
      </w:pPr>
      <w:r>
        <w:t>Using</w:t>
      </w:r>
      <w:r w:rsidR="0039634A">
        <w:t xml:space="preserve"> </w:t>
      </w:r>
      <w:r>
        <w:t>DSC</w:t>
      </w:r>
      <w:r w:rsidR="0039634A">
        <w:t xml:space="preserve"> </w:t>
      </w:r>
      <w:r>
        <w:t>with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</w:p>
    <w:p w14:paraId="6B1DCFE8" w14:textId="0BA2C0D7" w:rsidR="00F80830" w:rsidRDefault="00F80830" w:rsidP="00490C0B">
      <w:pPr>
        <w:pStyle w:val="BulletPACKT"/>
      </w:pPr>
      <w:r>
        <w:t>Configuring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local</w:t>
      </w:r>
      <w:r w:rsidR="0039634A">
        <w:t xml:space="preserve"> </w:t>
      </w:r>
      <w:r>
        <w:t>configuration</w:t>
      </w:r>
      <w:r w:rsidR="0039634A">
        <w:t xml:space="preserve"> </w:t>
      </w:r>
      <w:r>
        <w:t>manager</w:t>
      </w:r>
    </w:p>
    <w:p w14:paraId="71BDDC82" w14:textId="3D4940EE" w:rsidR="00F80830" w:rsidRDefault="00F80830" w:rsidP="00490C0B">
      <w:pPr>
        <w:pStyle w:val="BulletPACKT"/>
      </w:pPr>
      <w:r>
        <w:t>Implementing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</w:p>
    <w:p w14:paraId="1BC1505A" w14:textId="5B24E91C" w:rsidR="00F80830" w:rsidRDefault="00F80830" w:rsidP="00490C0B">
      <w:pPr>
        <w:pStyle w:val="BulletPACKT"/>
      </w:pPr>
      <w:r>
        <w:t>Implementing</w:t>
      </w:r>
      <w:r w:rsidR="0039634A">
        <w:t xml:space="preserve"> </w:t>
      </w:r>
      <w:r>
        <w:t>a</w:t>
      </w:r>
      <w:r w:rsidR="0039634A">
        <w:t xml:space="preserve"> </w:t>
      </w:r>
      <w:r>
        <w:t>web-based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</w:p>
    <w:p w14:paraId="6234608A" w14:textId="134D22E3" w:rsidR="00F80830" w:rsidRDefault="00F80830" w:rsidP="00490C0B">
      <w:pPr>
        <w:pStyle w:val="BulletPACKT"/>
      </w:pPr>
      <w:r>
        <w:t>Using</w:t>
      </w:r>
      <w:r w:rsidR="0039634A">
        <w:t xml:space="preserve"> </w:t>
      </w:r>
      <w:r>
        <w:t>DSC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</w:p>
    <w:p w14:paraId="0E6871CA" w14:textId="77777777" w:rsidR="00F80830" w:rsidRPr="00490C0B" w:rsidRDefault="00F80830" w:rsidP="00490C0B">
      <w:pPr>
        <w:pStyle w:val="Heading1"/>
      </w:pPr>
      <w:r w:rsidRPr="00490C0B">
        <w:t>Introduction</w:t>
      </w:r>
    </w:p>
    <w:p w14:paraId="57E21C30" w14:textId="63CCA73A" w:rsidR="00F80830" w:rsidRDefault="00F80830" w:rsidP="00330CB2">
      <w:pPr>
        <w:pStyle w:val="NormalPACKT"/>
      </w:pPr>
      <w:r w:rsidRPr="000C66E6">
        <w:rPr>
          <w:rStyle w:val="KeyWordPACKT"/>
        </w:rPr>
        <w:t>Desired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State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Configuration</w:t>
      </w:r>
      <w:r w:rsidR="0039634A">
        <w:t xml:space="preserve"> </w:t>
      </w:r>
      <w:r>
        <w:t>(</w:t>
      </w:r>
      <w:r w:rsidRPr="000C66E6">
        <w:rPr>
          <w:rStyle w:val="KeyWordPACKT"/>
        </w:rPr>
        <w:t>DSC</w:t>
      </w:r>
      <w:r>
        <w:t>)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management</w:t>
      </w:r>
      <w:r w:rsidR="0039634A">
        <w:t xml:space="preserve"> </w:t>
      </w:r>
      <w:r>
        <w:t>platform</w:t>
      </w:r>
      <w:r w:rsidR="0039634A">
        <w:t xml:space="preserve"> </w:t>
      </w:r>
      <w:r>
        <w:t>within</w:t>
      </w:r>
      <w:r w:rsidR="0039634A">
        <w:t xml:space="preserve"> </w:t>
      </w:r>
      <w:proofErr w:type="gramStart"/>
      <w:r>
        <w:t>Windows</w:t>
      </w:r>
      <w:r w:rsidR="0039634A">
        <w:t xml:space="preserve"> </w:t>
      </w:r>
      <w:r>
        <w:t>Server,</w:t>
      </w:r>
      <w:r w:rsidR="0039634A">
        <w:t xml:space="preserve"> </w:t>
      </w:r>
      <w:r>
        <w:t>and</w:t>
      </w:r>
      <w:proofErr w:type="gramEnd"/>
      <w:r w:rsidR="0039634A">
        <w:t xml:space="preserve"> </w:t>
      </w:r>
      <w:r>
        <w:t>is</w:t>
      </w:r>
      <w:r w:rsidR="0039634A">
        <w:t xml:space="preserve"> </w:t>
      </w:r>
      <w:r>
        <w:t>implemented</w:t>
      </w:r>
      <w:r w:rsidR="0039634A">
        <w:t xml:space="preserve"> </w:t>
      </w:r>
      <w:r>
        <w:t>with</w:t>
      </w:r>
      <w:r w:rsidR="0039634A">
        <w:t xml:space="preserve"> </w:t>
      </w:r>
      <w:r>
        <w:t>Windows</w:t>
      </w:r>
      <w:r w:rsidR="0039634A">
        <w:t xml:space="preserve"> </w:t>
      </w:r>
      <w:r>
        <w:t>PowerShell.</w:t>
      </w:r>
      <w:r w:rsidR="0039634A">
        <w:t xml:space="preserve"> </w:t>
      </w:r>
      <w:r>
        <w:t>DSC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a</w:t>
      </w:r>
      <w:r w:rsidR="0039634A">
        <w:t xml:space="preserve"> </w:t>
      </w:r>
      <w:r>
        <w:t>computer's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declaratively</w:t>
      </w:r>
      <w:r w:rsidR="0039634A">
        <w:t xml:space="preserve"> </w:t>
      </w:r>
      <w:r>
        <w:t>and</w:t>
      </w:r>
      <w:r w:rsidR="0039634A">
        <w:t xml:space="preserve"> </w:t>
      </w:r>
      <w:r>
        <w:t>have</w:t>
      </w:r>
      <w:r w:rsidR="0039634A">
        <w:t xml:space="preserve"> </w:t>
      </w:r>
      <w:r>
        <w:t>PowerShell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computer</w:t>
      </w:r>
      <w:r w:rsidR="0039634A">
        <w:t xml:space="preserve"> </w:t>
      </w:r>
      <w:r>
        <w:t>is</w:t>
      </w:r>
      <w:r w:rsidR="0039634A">
        <w:t xml:space="preserve"> </w:t>
      </w:r>
      <w:r>
        <w:t>configured</w:t>
      </w:r>
      <w:r w:rsidR="0039634A">
        <w:t xml:space="preserve"> </w:t>
      </w:r>
      <w:r>
        <w:t>accordingly,</w:t>
      </w:r>
      <w:r w:rsidR="0039634A">
        <w:t xml:space="preserve"> </w:t>
      </w:r>
      <w:r>
        <w:t>and</w:t>
      </w:r>
      <w:r w:rsidR="0039634A">
        <w:t xml:space="preserve"> </w:t>
      </w:r>
      <w:r>
        <w:t>that</w:t>
      </w:r>
      <w:r w:rsidR="0039634A">
        <w:t xml:space="preserve"> </w:t>
      </w:r>
      <w:r>
        <w:t>it</w:t>
      </w:r>
      <w:r w:rsidR="0039634A">
        <w:t xml:space="preserve"> </w:t>
      </w:r>
      <w:r>
        <w:t>remains</w:t>
      </w:r>
      <w:r w:rsidR="0039634A">
        <w:t xml:space="preserve"> </w:t>
      </w:r>
      <w:r>
        <w:t>so.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simpler</w:t>
      </w:r>
      <w:r w:rsidR="0039634A">
        <w:t xml:space="preserve"> </w:t>
      </w:r>
      <w:r>
        <w:t>than</w:t>
      </w:r>
      <w:r w:rsidR="0039634A">
        <w:t xml:space="preserve"> </w:t>
      </w:r>
      <w:r>
        <w:t>writing</w:t>
      </w:r>
      <w:r w:rsidR="0039634A">
        <w:t xml:space="preserve"> </w:t>
      </w:r>
      <w:r>
        <w:t>complex</w:t>
      </w:r>
      <w:r w:rsidR="0039634A">
        <w:t xml:space="preserve"> </w:t>
      </w:r>
      <w:r>
        <w:t>scripts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a</w:t>
      </w:r>
      <w:r w:rsidR="0039634A">
        <w:t xml:space="preserve"> </w:t>
      </w:r>
      <w:r>
        <w:t>particular</w:t>
      </w:r>
      <w:r w:rsidR="0039634A">
        <w:t xml:space="preserve"> </w:t>
      </w:r>
      <w:r>
        <w:t>computer.</w:t>
      </w:r>
    </w:p>
    <w:p w14:paraId="1860340F" w14:textId="4B003A3D" w:rsidR="00F80830" w:rsidRDefault="00F80830" w:rsidP="00330CB2">
      <w:pPr>
        <w:pStyle w:val="NormalPACKT"/>
      </w:pPr>
      <w:r>
        <w:t>With</w:t>
      </w:r>
      <w:r w:rsidR="0039634A">
        <w:t xml:space="preserve"> </w:t>
      </w:r>
      <w:r>
        <w:t>DSC,</w:t>
      </w:r>
      <w:r w:rsidR="0039634A">
        <w:t xml:space="preserve"> </w:t>
      </w:r>
      <w:r>
        <w:t>you</w:t>
      </w:r>
      <w:r w:rsidR="0039634A">
        <w:t xml:space="preserve"> </w:t>
      </w:r>
      <w:r>
        <w:t>define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that</w:t>
      </w:r>
      <w:r w:rsidR="0039634A">
        <w:t xml:space="preserve"> </w:t>
      </w:r>
      <w:r>
        <w:t>describes</w:t>
      </w:r>
      <w:r w:rsidR="0039634A">
        <w:t xml:space="preserve"> </w:t>
      </w:r>
      <w:r>
        <w:t>the</w:t>
      </w:r>
      <w:r w:rsidR="0039634A">
        <w:t xml:space="preserve"> </w:t>
      </w:r>
      <w:r>
        <w:t>details</w:t>
      </w:r>
      <w:r w:rsidR="0039634A">
        <w:t xml:space="preserve"> </w:t>
      </w:r>
      <w:r>
        <w:t>of</w:t>
      </w:r>
      <w:r w:rsidR="0039634A">
        <w:t xml:space="preserve"> </w:t>
      </w:r>
      <w:r>
        <w:t>how</w:t>
      </w:r>
      <w:r w:rsidR="0039634A">
        <w:t xml:space="preserve"> </w:t>
      </w:r>
      <w:r>
        <w:t>a</w:t>
      </w:r>
      <w:r w:rsidR="0039634A">
        <w:t xml:space="preserve"> </w:t>
      </w:r>
      <w:r>
        <w:t>given</w:t>
      </w:r>
      <w:r w:rsidR="0039634A">
        <w:t xml:space="preserve"> </w:t>
      </w:r>
      <w:r>
        <w:t>node</w:t>
      </w:r>
      <w:r w:rsidR="0039634A">
        <w:t xml:space="preserve"> </w:t>
      </w:r>
      <w:r>
        <w:t>(computer)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configured.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defines</w:t>
      </w:r>
      <w:r w:rsidR="0039634A">
        <w:t xml:space="preserve"> </w:t>
      </w:r>
      <w:r>
        <w:t>a</w:t>
      </w:r>
      <w:r w:rsidR="0039634A">
        <w:t xml:space="preserve"> </w:t>
      </w:r>
      <w:r>
        <w:t>series</w:t>
      </w:r>
      <w:r w:rsidR="0039634A">
        <w:t xml:space="preserve"> </w:t>
      </w:r>
      <w:r>
        <w:t>of</w:t>
      </w:r>
      <w:r w:rsidR="0039634A">
        <w:t xml:space="preserve"> </w:t>
      </w:r>
      <w:r>
        <w:t>resources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invoked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and</w:t>
      </w:r>
      <w:r w:rsidR="0039634A">
        <w:t xml:space="preserve"> </w:t>
      </w:r>
      <w:r>
        <w:t>how</w:t>
      </w:r>
      <w:r w:rsidR="0039634A">
        <w:t xml:space="preserve"> </w:t>
      </w:r>
      <w:r>
        <w:t>these</w:t>
      </w:r>
      <w:r w:rsidR="0039634A">
        <w:t xml:space="preserve"> </w:t>
      </w:r>
      <w:r>
        <w:t>resources</w:t>
      </w:r>
      <w:r w:rsidR="0039634A">
        <w:t xml:space="preserve"> </w:t>
      </w:r>
      <w:r>
        <w:t>should</w:t>
      </w:r>
      <w:r w:rsidR="0039634A">
        <w:t xml:space="preserve"> </w:t>
      </w:r>
      <w:r>
        <w:t>be</w:t>
      </w:r>
      <w:r w:rsidR="0039634A">
        <w:t xml:space="preserve"> </w:t>
      </w:r>
      <w:r>
        <w:t>configured.</w:t>
      </w:r>
    </w:p>
    <w:p w14:paraId="3DB9D607" w14:textId="7372E742" w:rsidR="00F80830" w:rsidRDefault="00F80830" w:rsidP="00330CB2">
      <w:pPr>
        <w:pStyle w:val="NormalPACKT"/>
      </w:pP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PowerShell</w:t>
      </w:r>
      <w:r w:rsidR="0039634A">
        <w:t xml:space="preserve"> </w:t>
      </w:r>
      <w:r>
        <w:t>module</w:t>
      </w:r>
      <w:r w:rsidR="0039634A">
        <w:t xml:space="preserve"> </w:t>
      </w:r>
      <w:r>
        <w:t>that</w:t>
      </w:r>
      <w:r w:rsidR="0039634A">
        <w:t xml:space="preserve"> </w:t>
      </w:r>
      <w:r>
        <w:t>is</w:t>
      </w:r>
      <w:r w:rsidR="0039634A">
        <w:t xml:space="preserve"> </w:t>
      </w:r>
      <w:r>
        <w:t>instructed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a</w:t>
      </w:r>
      <w:r w:rsidR="0039634A">
        <w:t xml:space="preserve"> </w:t>
      </w:r>
      <w:r>
        <w:t>given</w:t>
      </w:r>
      <w:r w:rsidR="0039634A">
        <w:t xml:space="preserve"> </w:t>
      </w:r>
      <w:r>
        <w:t>object</w:t>
      </w:r>
      <w:r w:rsidR="0039634A">
        <w:t xml:space="preserve"> </w:t>
      </w:r>
      <w:r>
        <w:t>residing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are</w:t>
      </w:r>
      <w:r w:rsidR="0039634A">
        <w:t xml:space="preserve"> </w:t>
      </w:r>
      <w:r>
        <w:t>planning</w:t>
      </w:r>
      <w:r w:rsidR="0039634A">
        <w:t xml:space="preserve"> </w:t>
      </w:r>
      <w:r>
        <w:t>on</w:t>
      </w:r>
      <w:r w:rsidR="0039634A">
        <w:t xml:space="preserve"> </w:t>
      </w:r>
      <w:r>
        <w:t>using</w:t>
      </w:r>
      <w:r w:rsidR="0039634A">
        <w:t xml:space="preserve"> </w:t>
      </w:r>
      <w:r>
        <w:t>a</w:t>
      </w:r>
      <w:r w:rsidR="0039634A">
        <w:t xml:space="preserve"> </w:t>
      </w:r>
      <w:r>
        <w:t>specific</w:t>
      </w:r>
      <w:r w:rsidR="0039634A">
        <w:t xml:space="preserve"> </w:t>
      </w:r>
      <w:r>
        <w:t>DSC</w:t>
      </w:r>
      <w:r w:rsidR="0039634A">
        <w:t xml:space="preserve"> </w:t>
      </w:r>
      <w:r>
        <w:t>resource,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the</w:t>
      </w:r>
      <w:r w:rsidR="0039634A">
        <w:t xml:space="preserve"> </w:t>
      </w:r>
      <w:r>
        <w:t>related</w:t>
      </w:r>
      <w:r w:rsidR="0039634A">
        <w:t xml:space="preserve"> </w:t>
      </w:r>
      <w:r>
        <w:t>PowerShell</w:t>
      </w:r>
      <w:r w:rsidR="0039634A">
        <w:t xml:space="preserve"> </w:t>
      </w:r>
      <w:r>
        <w:t>module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computer</w:t>
      </w:r>
      <w:r w:rsidR="0039634A">
        <w:t xml:space="preserve"> </w:t>
      </w:r>
      <w:r>
        <w:t>on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author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configurations</w:t>
      </w:r>
      <w:r w:rsidR="0039634A">
        <w:t xml:space="preserve"> </w:t>
      </w:r>
      <w:r>
        <w:t>and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node.</w:t>
      </w:r>
    </w:p>
    <w:p w14:paraId="1D549553" w14:textId="1239F8EC" w:rsidR="00F80830" w:rsidRDefault="00F80830" w:rsidP="00330CB2">
      <w:pPr>
        <w:pStyle w:val="NormalPACKT"/>
      </w:pPr>
      <w:r>
        <w:t>As</w:t>
      </w:r>
      <w:r w:rsidR="0039634A">
        <w:t xml:space="preserve"> </w:t>
      </w:r>
      <w:r>
        <w:t>an</w:t>
      </w:r>
      <w:r w:rsidR="0039634A">
        <w:t xml:space="preserve"> </w:t>
      </w:r>
      <w:r>
        <w:t>example,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define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and</w:t>
      </w:r>
      <w:r w:rsidR="0039634A">
        <w:t xml:space="preserve"> </w:t>
      </w:r>
      <w:r>
        <w:t>specify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WindowsFeature</w:t>
      </w:r>
      <w:proofErr w:type="spellEnd"/>
      <w:r w:rsidR="0039634A">
        <w:t xml:space="preserve"> </w:t>
      </w:r>
      <w:r>
        <w:t>resource</w:t>
      </w:r>
      <w:r w:rsidR="0039634A">
        <w:t xml:space="preserve"> </w:t>
      </w:r>
      <w:r>
        <w:t>should</w:t>
      </w:r>
      <w:r w:rsidR="0039634A">
        <w:t xml:space="preserve"> </w:t>
      </w:r>
      <w:r>
        <w:t>be</w:t>
      </w:r>
      <w:r w:rsidR="0039634A">
        <w:t xml:space="preserve"> </w:t>
      </w:r>
      <w:r>
        <w:t>configured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Web-Server</w:t>
      </w:r>
      <w:r w:rsidR="0039634A">
        <w:t xml:space="preserve"> </w:t>
      </w:r>
      <w:r>
        <w:t>feature</w:t>
      </w:r>
      <w:r w:rsidR="0039634A">
        <w:t xml:space="preserve"> </w:t>
      </w:r>
      <w:r>
        <w:t>(a</w:t>
      </w:r>
      <w:r w:rsidR="0039634A">
        <w:t xml:space="preserve"> </w:t>
      </w:r>
      <w:r>
        <w:t>subset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full</w:t>
      </w:r>
      <w:r w:rsidR="0039634A">
        <w:t xml:space="preserve"> </w:t>
      </w:r>
      <w:r>
        <w:t>installation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KeyWordPACKT"/>
        </w:rPr>
        <w:t>Internet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Information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Service</w:t>
      </w:r>
      <w:r w:rsidR="0039634A">
        <w:t xml:space="preserve"> </w:t>
      </w:r>
      <w:r>
        <w:t>(</w:t>
      </w:r>
      <w:r w:rsidRPr="000C66E6">
        <w:rPr>
          <w:rStyle w:val="KeyWordPACKT"/>
        </w:rPr>
        <w:t>IIS</w:t>
      </w:r>
      <w:r>
        <w:t>))</w:t>
      </w:r>
      <w:r w:rsidR="0039634A">
        <w:t xml:space="preserve"> </w:t>
      </w:r>
      <w:r>
        <w:t>is</w:t>
      </w:r>
      <w:r w:rsidR="0039634A">
        <w:t xml:space="preserve"> </w:t>
      </w:r>
      <w:r>
        <w:t>installed.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also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resource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a</w:t>
      </w:r>
      <w:r w:rsidR="0039634A">
        <w:t xml:space="preserve"> </w:t>
      </w:r>
      <w:r>
        <w:t>set</w:t>
      </w:r>
      <w:r w:rsidR="0039634A">
        <w:t xml:space="preserve"> </w:t>
      </w:r>
      <w:r>
        <w:t>of</w:t>
      </w:r>
      <w:r w:rsidR="0039634A">
        <w:t xml:space="preserve"> </w:t>
      </w:r>
      <w:r>
        <w:t>files—which</w:t>
      </w:r>
      <w:r w:rsidR="0039634A">
        <w:t xml:space="preserve"> </w:t>
      </w:r>
      <w:r>
        <w:t>are</w:t>
      </w:r>
      <w:r w:rsidR="0039634A">
        <w:t xml:space="preserve"> </w:t>
      </w:r>
      <w:r>
        <w:t>available</w:t>
      </w:r>
      <w:r w:rsidR="0039634A">
        <w:t xml:space="preserve"> </w:t>
      </w:r>
      <w:r>
        <w:t>from</w:t>
      </w:r>
      <w:r w:rsidR="0039634A">
        <w:t xml:space="preserve"> </w:t>
      </w:r>
      <w:r>
        <w:t>somewhere</w:t>
      </w:r>
      <w:r w:rsidR="0039634A">
        <w:t xml:space="preserve"> </w:t>
      </w:r>
      <w:r>
        <w:t>in</w:t>
      </w:r>
      <w:r w:rsidR="0039634A">
        <w:t xml:space="preserve"> </w:t>
      </w:r>
      <w:r>
        <w:t>your</w:t>
      </w:r>
      <w:r w:rsidR="0039634A">
        <w:t xml:space="preserve"> </w:t>
      </w:r>
      <w:r>
        <w:t>network</w:t>
      </w:r>
      <w:r w:rsidR="0039634A">
        <w:t xml:space="preserve"> </w:t>
      </w:r>
      <w:r>
        <w:t>or</w:t>
      </w:r>
      <w:r w:rsidR="0039634A">
        <w:t xml:space="preserve"> </w:t>
      </w:r>
      <w:r>
        <w:t>the</w:t>
      </w:r>
      <w:r w:rsidR="0039634A">
        <w:t xml:space="preserve"> </w:t>
      </w:r>
      <w:r>
        <w:t>internet—are</w:t>
      </w:r>
      <w:r w:rsidR="0039634A">
        <w:t xml:space="preserve"> </w:t>
      </w:r>
      <w:r>
        <w:t>present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node.</w:t>
      </w:r>
      <w:r w:rsidR="0039634A">
        <w:t xml:space="preserve"> </w:t>
      </w:r>
      <w:r>
        <w:t>This</w:t>
      </w:r>
      <w:r w:rsidR="0039634A">
        <w:t xml:space="preserve"> </w:t>
      </w:r>
      <w:r>
        <w:t>could</w:t>
      </w:r>
      <w:r w:rsidR="0039634A">
        <w:t xml:space="preserve"> </w:t>
      </w:r>
      <w:r>
        <w:t>dramatically</w:t>
      </w:r>
      <w:r w:rsidR="0039634A">
        <w:t xml:space="preserve"> </w:t>
      </w:r>
      <w:r>
        <w:t>simplify</w:t>
      </w:r>
      <w:r w:rsidR="0039634A">
        <w:t xml:space="preserve"> </w:t>
      </w:r>
      <w:r>
        <w:t>the</w:t>
      </w:r>
      <w:r w:rsidR="0039634A">
        <w:t xml:space="preserve"> </w:t>
      </w:r>
      <w:r>
        <w:t>process</w:t>
      </w:r>
      <w:r w:rsidR="0039634A">
        <w:t xml:space="preserve"> </w:t>
      </w:r>
      <w:r>
        <w:t>of</w:t>
      </w:r>
      <w:r w:rsidR="0039634A">
        <w:t xml:space="preserve"> </w:t>
      </w:r>
      <w:r>
        <w:t>configuring</w:t>
      </w:r>
      <w:r w:rsidR="0039634A">
        <w:t xml:space="preserve"> </w:t>
      </w:r>
      <w:r>
        <w:t>a</w:t>
      </w:r>
      <w:r w:rsidR="0039634A">
        <w:t xml:space="preserve"> </w:t>
      </w:r>
      <w:r>
        <w:t>web</w:t>
      </w:r>
      <w:r w:rsidR="0039634A">
        <w:t xml:space="preserve"> </w:t>
      </w:r>
      <w:r>
        <w:t>farm</w:t>
      </w:r>
      <w:r w:rsidR="0039634A">
        <w:t xml:space="preserve"> </w:t>
      </w:r>
      <w:r>
        <w:t>and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it</w:t>
      </w:r>
      <w:r w:rsidR="0039634A">
        <w:t xml:space="preserve"> </w:t>
      </w:r>
      <w:r>
        <w:t>stays</w:t>
      </w:r>
      <w:r w:rsidR="0039634A">
        <w:t xml:space="preserve"> </w:t>
      </w:r>
      <w:r>
        <w:t>configured</w:t>
      </w:r>
      <w:r w:rsidR="0039634A">
        <w:t xml:space="preserve"> </w:t>
      </w:r>
      <w:r>
        <w:t>properly.</w:t>
      </w:r>
    </w:p>
    <w:p w14:paraId="50F14F44" w14:textId="0F66389F" w:rsidR="00F80830" w:rsidRDefault="00F80830" w:rsidP="00330CB2">
      <w:pPr>
        <w:pStyle w:val="NormalPACKT"/>
      </w:pPr>
      <w:r>
        <w:t>Resources</w:t>
      </w:r>
      <w:r w:rsidR="0039634A">
        <w:t xml:space="preserve"> </w:t>
      </w:r>
      <w:r>
        <w:t>come</w:t>
      </w:r>
      <w:r w:rsidR="0039634A">
        <w:t xml:space="preserve"> </w:t>
      </w:r>
      <w:r>
        <w:t>from</w:t>
      </w:r>
      <w:r w:rsidR="0039634A">
        <w:t xml:space="preserve"> </w:t>
      </w:r>
      <w:r>
        <w:t>a</w:t>
      </w:r>
      <w:r w:rsidR="0039634A">
        <w:t xml:space="preserve"> </w:t>
      </w:r>
      <w:r>
        <w:t>variety</w:t>
      </w:r>
      <w:r w:rsidR="0039634A">
        <w:t xml:space="preserve"> </w:t>
      </w:r>
      <w:r>
        <w:t>of</w:t>
      </w:r>
      <w:r w:rsidR="0039634A">
        <w:t xml:space="preserve"> </w:t>
      </w:r>
      <w:r>
        <w:t>sources.</w:t>
      </w:r>
      <w:r w:rsidR="0039634A">
        <w:t xml:space="preserve"> </w:t>
      </w:r>
      <w:r>
        <w:t>Microsoft</w:t>
      </w:r>
      <w:r w:rsidR="0039634A">
        <w:t xml:space="preserve"> </w:t>
      </w:r>
      <w:r>
        <w:t>has</w:t>
      </w:r>
      <w:r w:rsidR="0039634A">
        <w:t xml:space="preserve"> </w:t>
      </w:r>
      <w:r>
        <w:t>a</w:t>
      </w:r>
      <w:r w:rsidR="0039634A">
        <w:t xml:space="preserve"> </w:t>
      </w:r>
      <w:r>
        <w:t>few</w:t>
      </w:r>
      <w:r w:rsidR="0039634A">
        <w:t xml:space="preserve"> </w:t>
      </w:r>
      <w:r>
        <w:t>resources</w:t>
      </w:r>
      <w:r w:rsidR="0039634A">
        <w:t xml:space="preserve"> </w:t>
      </w:r>
      <w:r>
        <w:t>built</w:t>
      </w:r>
      <w:r w:rsidR="0039634A">
        <w:t xml:space="preserve"> </w:t>
      </w:r>
      <w:proofErr w:type="gramStart"/>
      <w:r>
        <w:t>in</w:t>
      </w:r>
      <w:r w:rsidR="0039634A">
        <w:t xml:space="preserve"> </w:t>
      </w:r>
      <w:r>
        <w:t>to</w:t>
      </w:r>
      <w:proofErr w:type="gramEnd"/>
      <w:r w:rsidR="0039634A">
        <w:t xml:space="preserve"> </w:t>
      </w:r>
      <w:r>
        <w:t>PowerShell,</w:t>
      </w:r>
      <w:r w:rsidR="0039634A">
        <w:t xml:space="preserve"> </w:t>
      </w:r>
      <w:r>
        <w:t>and</w:t>
      </w:r>
      <w:r w:rsidR="0039634A">
        <w:t xml:space="preserve"> </w:t>
      </w:r>
      <w:r>
        <w:t>these</w:t>
      </w:r>
      <w:r w:rsidR="0039634A">
        <w:t xml:space="preserve"> </w:t>
      </w:r>
      <w:r>
        <w:t>ship</w:t>
      </w:r>
      <w:r w:rsidR="0039634A">
        <w:t xml:space="preserve"> </w:t>
      </w:r>
      <w:r>
        <w:t>inside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2019.</w:t>
      </w:r>
      <w:r w:rsidR="0039634A">
        <w:t xml:space="preserve"> </w:t>
      </w:r>
      <w:r>
        <w:t>But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also</w:t>
      </w:r>
      <w:r w:rsidR="0039634A">
        <w:t xml:space="preserve"> </w:t>
      </w:r>
      <w:r>
        <w:t>get</w:t>
      </w:r>
      <w:r w:rsidR="0039634A">
        <w:t xml:space="preserve"> </w:t>
      </w:r>
      <w:r>
        <w:t>additional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internet,</w:t>
      </w:r>
      <w:r w:rsidR="0039634A">
        <w:t xml:space="preserve"> </w:t>
      </w:r>
      <w:r>
        <w:t>or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develop</w:t>
      </w:r>
      <w:r w:rsidR="0039634A">
        <w:t xml:space="preserve"> </w:t>
      </w:r>
      <w:r>
        <w:t>your</w:t>
      </w:r>
      <w:r w:rsidR="0039634A">
        <w:t xml:space="preserve"> </w:t>
      </w:r>
      <w:r>
        <w:t>own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  <w:r w:rsidR="0039634A">
        <w:t xml:space="preserve"> </w:t>
      </w:r>
      <w:r>
        <w:t>For</w:t>
      </w:r>
      <w:r w:rsidR="0039634A">
        <w:t xml:space="preserve"> </w:t>
      </w:r>
      <w:r>
        <w:t>more</w:t>
      </w:r>
      <w:r w:rsidR="0039634A">
        <w:t xml:space="preserve"> </w:t>
      </w:r>
      <w:r>
        <w:t>information</w:t>
      </w:r>
      <w:r w:rsidR="0039634A">
        <w:t xml:space="preserve"> </w:t>
      </w:r>
      <w:r>
        <w:t>on</w:t>
      </w:r>
      <w:r w:rsidR="0039634A">
        <w:t xml:space="preserve"> </w:t>
      </w:r>
      <w:r>
        <w:t>developing</w:t>
      </w:r>
      <w:r w:rsidR="0039634A">
        <w:t xml:space="preserve"> </w:t>
      </w:r>
      <w:r>
        <w:t>DSC</w:t>
      </w:r>
      <w:r w:rsidR="0039634A">
        <w:t xml:space="preserve"> </w:t>
      </w:r>
      <w:r>
        <w:t>resources,</w:t>
      </w:r>
      <w:r w:rsidR="0039634A">
        <w:t xml:space="preserve"> </w:t>
      </w:r>
      <w:r>
        <w:t>refer</w:t>
      </w:r>
      <w:r w:rsidR="0039634A">
        <w:t xml:space="preserve"> </w:t>
      </w:r>
      <w:r>
        <w:t>to</w:t>
      </w:r>
      <w:r w:rsidR="0039634A">
        <w:t xml:space="preserve"> </w:t>
      </w:r>
      <w:r w:rsidR="00192A56">
        <w:rPr>
          <w:rStyle w:val="URLPACKT0"/>
        </w:rPr>
        <w:fldChar w:fldCharType="begin"/>
      </w:r>
      <w:r w:rsidR="00192A56">
        <w:rPr>
          <w:rStyle w:val="URLPACKT0"/>
        </w:rPr>
        <w:instrText xml:space="preserve"> HYPERLINK "</w:instrText>
      </w:r>
      <w:r w:rsidR="00192A56" w:rsidRPr="00330CB2">
        <w:rPr>
          <w:rStyle w:val="URLPACKT0"/>
        </w:rPr>
        <w:instrText>https://docs.microsoft.com/powershell/dsc/resources/authoringResource</w:instrText>
      </w:r>
      <w:r w:rsidR="00192A56">
        <w:rPr>
          <w:rStyle w:val="URLPACKT0"/>
        </w:rPr>
        <w:instrText xml:space="preserve">" </w:instrText>
      </w:r>
      <w:r w:rsidR="00192A56">
        <w:rPr>
          <w:rStyle w:val="URLPACKT0"/>
        </w:rPr>
        <w:fldChar w:fldCharType="separate"/>
      </w:r>
      <w:r w:rsidR="00192A56" w:rsidRPr="009C78C0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0" w:author="Siddhant" w:date="2020-09-23T10:25:00Z">
        <w:r w:rsidR="00192A56" w:rsidRPr="009C78C0" w:rsidDel="00192A56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192A56" w:rsidRPr="009C78C0">
        <w:rPr>
          <w:rStyle w:val="Hyperlink"/>
          <w:rFonts w:ascii="Lucida Console" w:hAnsi="Lucida Console"/>
          <w:sz w:val="19"/>
          <w:szCs w:val="18"/>
        </w:rPr>
        <w:t>/powershell/dsc/resources/authoringResource</w:t>
      </w:r>
      <w:r w:rsidR="00192A56">
        <w:rPr>
          <w:rStyle w:val="URLPACKT0"/>
        </w:rPr>
        <w:fldChar w:fldCharType="end"/>
      </w:r>
      <w:r>
        <w:t>.</w:t>
      </w:r>
    </w:p>
    <w:p w14:paraId="547AD3CC" w14:textId="77777777" w:rsidR="00F80830" w:rsidRPr="00330CB2" w:rsidRDefault="00F80830" w:rsidP="00330CB2">
      <w:pPr>
        <w:pStyle w:val="InformationBoxPACKT"/>
        <w:rPr>
          <w:rStyle w:val="KeyWordPACKT"/>
        </w:rPr>
      </w:pPr>
      <w:r w:rsidRPr="00330CB2">
        <w:rPr>
          <w:rStyle w:val="KeyWordPACKT"/>
        </w:rPr>
        <w:lastRenderedPageBreak/>
        <w:t>Note</w:t>
      </w:r>
    </w:p>
    <w:p w14:paraId="071C08C3" w14:textId="4439EDDD" w:rsidR="00F80830" w:rsidRPr="00330CB2" w:rsidRDefault="00F80830" w:rsidP="00330CB2">
      <w:pPr>
        <w:pStyle w:val="InformationBoxPACKT"/>
      </w:pPr>
      <w:r w:rsidRPr="00330CB2">
        <w:t>PowerShell</w:t>
      </w:r>
      <w:r w:rsidR="0039634A">
        <w:t xml:space="preserve"> </w:t>
      </w:r>
      <w:r w:rsidRPr="00330CB2">
        <w:t>V6</w:t>
      </w:r>
      <w:r w:rsidR="0039634A">
        <w:t xml:space="preserve"> </w:t>
      </w:r>
      <w:r w:rsidRPr="00330CB2">
        <w:t>and</w:t>
      </w:r>
      <w:r w:rsidR="0039634A">
        <w:t xml:space="preserve"> </w:t>
      </w:r>
      <w:r w:rsidRPr="00330CB2">
        <w:t>later</w:t>
      </w:r>
      <w:r w:rsidR="0039634A">
        <w:t xml:space="preserve"> </w:t>
      </w:r>
      <w:r w:rsidRPr="00330CB2">
        <w:t>versions</w:t>
      </w:r>
      <w:r w:rsidR="0039634A">
        <w:t xml:space="preserve"> </w:t>
      </w:r>
      <w:r w:rsidRPr="00330CB2">
        <w:t>do</w:t>
      </w:r>
      <w:r w:rsidR="0039634A">
        <w:t xml:space="preserve"> </w:t>
      </w:r>
      <w:r w:rsidRPr="00330CB2">
        <w:t>not</w:t>
      </w:r>
      <w:r w:rsidR="0039634A">
        <w:t xml:space="preserve"> </w:t>
      </w:r>
      <w:r w:rsidRPr="00330CB2">
        <w:t>currently</w:t>
      </w:r>
      <w:r w:rsidR="0039634A">
        <w:t xml:space="preserve"> </w:t>
      </w:r>
      <w:r w:rsidRPr="00330CB2">
        <w:t>support</w:t>
      </w:r>
      <w:r w:rsidR="0039634A">
        <w:t xml:space="preserve"> </w:t>
      </w:r>
      <w:r w:rsidRPr="00330CB2">
        <w:t>DSC.</w:t>
      </w:r>
      <w:r w:rsidR="0039634A">
        <w:t xml:space="preserve"> </w:t>
      </w:r>
      <w:r w:rsidRPr="00330CB2">
        <w:t>If</w:t>
      </w:r>
      <w:r w:rsidR="0039634A">
        <w:t xml:space="preserve"> </w:t>
      </w:r>
      <w:r w:rsidRPr="00330CB2">
        <w:t>you</w:t>
      </w:r>
      <w:r w:rsidR="0039634A">
        <w:t xml:space="preserve"> </w:t>
      </w:r>
      <w:r w:rsidRPr="00330CB2">
        <w:t>want</w:t>
      </w:r>
      <w:r w:rsidR="0039634A">
        <w:t xml:space="preserve"> </w:t>
      </w:r>
      <w:r w:rsidRPr="00330CB2">
        <w:t>to</w:t>
      </w:r>
      <w:r w:rsidR="0039634A">
        <w:t xml:space="preserve"> </w:t>
      </w:r>
      <w:r w:rsidRPr="00330CB2">
        <w:t>leverage</w:t>
      </w:r>
      <w:r w:rsidR="0039634A">
        <w:t xml:space="preserve"> </w:t>
      </w:r>
      <w:r w:rsidRPr="00330CB2">
        <w:t>DSC,</w:t>
      </w:r>
      <w:r w:rsidR="0039634A">
        <w:t xml:space="preserve"> </w:t>
      </w:r>
      <w:r w:rsidRPr="00330CB2">
        <w:t>you</w:t>
      </w:r>
      <w:r w:rsidR="0039634A">
        <w:t xml:space="preserve"> </w:t>
      </w:r>
      <w:r w:rsidRPr="00330CB2">
        <w:t>are</w:t>
      </w:r>
      <w:r w:rsidR="0039634A">
        <w:t xml:space="preserve"> </w:t>
      </w:r>
      <w:r w:rsidRPr="00330CB2">
        <w:t>going</w:t>
      </w:r>
      <w:r w:rsidR="0039634A">
        <w:t xml:space="preserve"> </w:t>
      </w:r>
      <w:r w:rsidRPr="00330CB2">
        <w:t>to</w:t>
      </w:r>
      <w:r w:rsidR="0039634A">
        <w:t xml:space="preserve"> </w:t>
      </w:r>
      <w:r w:rsidRPr="00330CB2">
        <w:t>need</w:t>
      </w:r>
      <w:r w:rsidR="0039634A">
        <w:t xml:space="preserve"> </w:t>
      </w:r>
      <w:r w:rsidRPr="00330CB2">
        <w:t>to</w:t>
      </w:r>
      <w:r w:rsidR="0039634A">
        <w:t xml:space="preserve"> </w:t>
      </w:r>
      <w:r w:rsidRPr="00330CB2">
        <w:t>use</w:t>
      </w:r>
      <w:r w:rsidR="0039634A">
        <w:t xml:space="preserve"> </w:t>
      </w:r>
      <w:r w:rsidRPr="00330CB2">
        <w:t>PowerShell</w:t>
      </w:r>
      <w:r w:rsidR="0039634A">
        <w:t xml:space="preserve"> </w:t>
      </w:r>
      <w:r w:rsidRPr="00330CB2">
        <w:t>V4</w:t>
      </w:r>
      <w:r w:rsidR="0039634A">
        <w:t xml:space="preserve"> </w:t>
      </w:r>
      <w:r w:rsidRPr="00330CB2">
        <w:t>or</w:t>
      </w:r>
      <w:r w:rsidR="0039634A">
        <w:t xml:space="preserve"> </w:t>
      </w:r>
      <w:r w:rsidRPr="00330CB2">
        <w:t>later</w:t>
      </w:r>
      <w:r w:rsidR="0039634A">
        <w:t xml:space="preserve"> </w:t>
      </w:r>
      <w:r w:rsidRPr="00330CB2">
        <w:t>versions</w:t>
      </w:r>
      <w:r w:rsidR="0039634A">
        <w:t xml:space="preserve"> </w:t>
      </w:r>
      <w:r w:rsidRPr="00330CB2">
        <w:t>(preferably</w:t>
      </w:r>
      <w:r w:rsidR="0039634A">
        <w:t xml:space="preserve"> </w:t>
      </w:r>
      <w:r w:rsidRPr="00330CB2">
        <w:t>PowerShell</w:t>
      </w:r>
      <w:r w:rsidR="0039634A">
        <w:t xml:space="preserve"> </w:t>
      </w:r>
      <w:r w:rsidRPr="00330CB2">
        <w:t>version</w:t>
      </w:r>
      <w:r w:rsidR="0039634A">
        <w:t xml:space="preserve"> </w:t>
      </w:r>
      <w:r w:rsidRPr="00330CB2">
        <w:t>5.1).</w:t>
      </w:r>
    </w:p>
    <w:p w14:paraId="5988D789" w14:textId="1A78A941" w:rsidR="00F80830" w:rsidRDefault="00F80830" w:rsidP="00192A56">
      <w:pPr>
        <w:pStyle w:val="NormalPACKT"/>
      </w:pPr>
      <w:r>
        <w:t>The</w:t>
      </w:r>
      <w:r w:rsidR="0039634A">
        <w:t xml:space="preserve"> </w:t>
      </w:r>
      <w:r>
        <w:t>first</w:t>
      </w:r>
      <w:r w:rsidR="0039634A">
        <w:t xml:space="preserve"> </w:t>
      </w:r>
      <w:r>
        <w:t>step</w:t>
      </w:r>
      <w:r w:rsidR="0039634A">
        <w:t xml:space="preserve"> </w:t>
      </w:r>
      <w:r>
        <w:t>with</w:t>
      </w:r>
      <w:r w:rsidR="0039634A">
        <w:t xml:space="preserve"> </w:t>
      </w:r>
      <w:r>
        <w:t>DSC</w:t>
      </w:r>
      <w:r w:rsidR="0039634A">
        <w:t xml:space="preserve"> </w:t>
      </w:r>
      <w:r>
        <w:t>is</w:t>
      </w:r>
      <w:r w:rsidR="0039634A">
        <w:t xml:space="preserve"> </w:t>
      </w:r>
      <w:r>
        <w:t>defining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statement.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statement,</w:t>
      </w:r>
      <w:r w:rsidR="0039634A">
        <w:t xml:space="preserve"> </w:t>
      </w:r>
      <w:r>
        <w:t>which</w:t>
      </w:r>
      <w:r w:rsidR="0039634A">
        <w:t xml:space="preserve"> </w:t>
      </w:r>
      <w:r>
        <w:t>is</w:t>
      </w:r>
      <w:r w:rsidR="0039634A">
        <w:t xml:space="preserve"> </w:t>
      </w:r>
      <w:r>
        <w:t>not</w:t>
      </w:r>
      <w:r w:rsidR="0039634A">
        <w:t xml:space="preserve"> </w:t>
      </w:r>
      <w:r>
        <w:t>dissimilar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function,</w:t>
      </w:r>
      <w:r w:rsidR="0039634A">
        <w:t xml:space="preserve"> </w:t>
      </w:r>
      <w:r>
        <w:t>defines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It</w:t>
      </w:r>
      <w:r w:rsidR="0039634A">
        <w:t xml:space="preserve"> </w:t>
      </w:r>
      <w:r>
        <w:t>states</w:t>
      </w:r>
      <w:r w:rsidR="0039634A">
        <w:t xml:space="preserve"> </w:t>
      </w:r>
      <w:r>
        <w:t>how</w:t>
      </w:r>
      <w:r w:rsidR="0039634A">
        <w:t xml:space="preserve"> </w:t>
      </w:r>
      <w:r>
        <w:t>you</w:t>
      </w:r>
      <w:r w:rsidR="0039634A">
        <w:t xml:space="preserve"> </w:t>
      </w:r>
      <w:r>
        <w:t>wish</w:t>
      </w:r>
      <w:r w:rsidR="0039634A">
        <w:t xml:space="preserve"> </w:t>
      </w:r>
      <w:r>
        <w:t>certain</w:t>
      </w:r>
      <w:r w:rsidR="0039634A">
        <w:t xml:space="preserve"> </w:t>
      </w:r>
      <w:r>
        <w:t>resources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configured.</w:t>
      </w:r>
    </w:p>
    <w:p w14:paraId="71C19389" w14:textId="56DECDD0" w:rsidR="00F80830" w:rsidRDefault="00F80830" w:rsidP="00192A56">
      <w:pPr>
        <w:pStyle w:val="NormalPACKT"/>
      </w:pPr>
      <w:r>
        <w:t>The</w:t>
      </w:r>
      <w:r w:rsidR="0039634A">
        <w:t xml:space="preserve"> </w:t>
      </w:r>
      <w:r>
        <w:t>next</w:t>
      </w:r>
      <w:r w:rsidR="0039634A">
        <w:t xml:space="preserve"> </w:t>
      </w:r>
      <w:r>
        <w:t>step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execute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lot</w:t>
      </w:r>
      <w:r w:rsidR="0039634A">
        <w:t xml:space="preserve"> </w:t>
      </w:r>
      <w:r>
        <w:t>like</w:t>
      </w:r>
      <w:r w:rsidR="0039634A">
        <w:t xml:space="preserve"> </w:t>
      </w:r>
      <w:r>
        <w:t>functions</w:t>
      </w:r>
      <w:r w:rsidR="0039634A">
        <w:t xml:space="preserve"> </w:t>
      </w:r>
      <w:r>
        <w:t>in</w:t>
      </w:r>
      <w:r w:rsidR="0039634A">
        <w:t xml:space="preserve"> </w:t>
      </w:r>
      <w:r>
        <w:t>PowerShell.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your</w:t>
      </w:r>
      <w:r w:rsidR="0039634A">
        <w:t xml:space="preserve"> </w:t>
      </w:r>
      <w:r>
        <w:t>function,</w:t>
      </w:r>
      <w:r w:rsidR="0039634A">
        <w:t xml:space="preserve"> </w:t>
      </w:r>
      <w:r>
        <w:t>you</w:t>
      </w:r>
      <w:r w:rsidR="0039634A">
        <w:t xml:space="preserve"> </w:t>
      </w:r>
      <w:r>
        <w:t>are</w:t>
      </w:r>
      <w:r w:rsidR="0039634A">
        <w:t xml:space="preserve"> </w:t>
      </w:r>
      <w:r>
        <w:t>compiling</w:t>
      </w:r>
      <w:r w:rsidR="0039634A">
        <w:t xml:space="preserve"> </w:t>
      </w:r>
      <w:r>
        <w:t>it</w:t>
      </w:r>
      <w:r w:rsidR="0039634A">
        <w:t xml:space="preserve"> </w:t>
      </w:r>
      <w:r>
        <w:t>and</w:t>
      </w:r>
      <w:r w:rsidR="0039634A">
        <w:t xml:space="preserve"> </w:t>
      </w:r>
      <w:r>
        <w:t>creating</w:t>
      </w:r>
      <w:r w:rsidR="0039634A">
        <w:t xml:space="preserve"> </w:t>
      </w:r>
      <w:r>
        <w:t>a</w:t>
      </w:r>
      <w:r w:rsidR="0039634A">
        <w:t xml:space="preserve"> </w:t>
      </w:r>
      <w:r>
        <w:t>managed</w:t>
      </w:r>
      <w:r w:rsidR="0039634A">
        <w:t xml:space="preserve"> </w:t>
      </w:r>
      <w:r>
        <w:t>object</w:t>
      </w:r>
      <w:r w:rsidR="0039634A">
        <w:t xml:space="preserve"> </w:t>
      </w:r>
      <w:r>
        <w:t>format</w:t>
      </w:r>
      <w:r w:rsidR="0039634A">
        <w:t xml:space="preserve"> </w:t>
      </w:r>
      <w:r>
        <w:t>(MOF)</w:t>
      </w:r>
      <w:r w:rsidR="0039634A">
        <w:t xml:space="preserve"> </w:t>
      </w:r>
      <w:r>
        <w:t>file</w:t>
      </w:r>
      <w:r w:rsidR="0039634A">
        <w:t xml:space="preserve"> </w:t>
      </w:r>
      <w:r>
        <w:t>as</w:t>
      </w:r>
      <w:r w:rsidR="0039634A">
        <w:t xml:space="preserve"> </w:t>
      </w:r>
      <w:r>
        <w:t>output.</w:t>
      </w:r>
    </w:p>
    <w:p w14:paraId="2A45D6C6" w14:textId="17EA60B9" w:rsidR="00F80830" w:rsidRDefault="00F80830" w:rsidP="00192A56">
      <w:pPr>
        <w:pStyle w:val="NormalPACKT"/>
      </w:pP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parameterize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statements</w:t>
      </w:r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>
        <w:t>it</w:t>
      </w:r>
      <w:r w:rsidR="0039634A">
        <w:t xml:space="preserve"> </w:t>
      </w:r>
      <w:r>
        <w:t>simple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different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parameter</w:t>
      </w:r>
      <w:r w:rsidR="0039634A">
        <w:t xml:space="preserve"> </w:t>
      </w:r>
      <w:r>
        <w:t>values.</w:t>
      </w:r>
      <w:r w:rsidR="0039634A">
        <w:t xml:space="preserve"> </w:t>
      </w: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could</w:t>
      </w:r>
      <w:r w:rsidR="0039634A">
        <w:t xml:space="preserve"> </w:t>
      </w:r>
      <w:r>
        <w:t>take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name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name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Windows</w:t>
      </w:r>
      <w:r w:rsidR="0039634A">
        <w:t xml:space="preserve"> </w:t>
      </w:r>
      <w:r>
        <w:t>feature</w:t>
      </w:r>
      <w:r w:rsidR="0039634A">
        <w:t xml:space="preserve"> </w:t>
      </w:r>
      <w:r>
        <w:t>that</w:t>
      </w:r>
      <w:r w:rsidR="0039634A">
        <w:t xml:space="preserve"> </w:t>
      </w:r>
      <w:r>
        <w:t>should</w:t>
      </w:r>
      <w:r w:rsidR="0039634A">
        <w:t xml:space="preserve"> </w:t>
      </w:r>
      <w:r>
        <w:t>be</w:t>
      </w:r>
      <w:r w:rsidR="0039634A">
        <w:t xml:space="preserve"> </w:t>
      </w:r>
      <w:r>
        <w:t>present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node.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configuration,</w:t>
      </w:r>
      <w:r w:rsidR="0039634A">
        <w:t xml:space="preserve"> </w:t>
      </w:r>
      <w:r>
        <w:t>you</w:t>
      </w:r>
      <w:r w:rsidR="0039634A">
        <w:t xml:space="preserve"> </w:t>
      </w:r>
      <w:r>
        <w:t>specify</w:t>
      </w:r>
      <w:r w:rsidR="0039634A">
        <w:t xml:space="preserve"> </w:t>
      </w:r>
      <w:r>
        <w:t>values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name</w:t>
      </w:r>
      <w:r w:rsidR="0039634A">
        <w:t xml:space="preserve"> </w:t>
      </w:r>
      <w:r>
        <w:t>(for</w:t>
      </w:r>
      <w:r w:rsidR="0039634A">
        <w:t xml:space="preserve"> </w:t>
      </w:r>
      <w:r>
        <w:t>example,</w:t>
      </w:r>
      <w:r w:rsidR="0039634A">
        <w:t xml:space="preserve"> </w:t>
      </w:r>
      <w:r w:rsidRPr="000C66E6">
        <w:rPr>
          <w:rStyle w:val="CodeInTextPACKT"/>
        </w:rPr>
        <w:t>DC1</w:t>
      </w:r>
      <w:r>
        <w:t>),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name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Windows</w:t>
      </w:r>
      <w:r w:rsidR="0039634A">
        <w:t xml:space="preserve"> </w:t>
      </w:r>
      <w:r>
        <w:t>feature</w:t>
      </w:r>
      <w:r w:rsidR="0039634A">
        <w:t xml:space="preserve"> </w:t>
      </w:r>
      <w:r>
        <w:t>you</w:t>
      </w:r>
      <w:r w:rsidR="0039634A">
        <w:t xml:space="preserve"> </w:t>
      </w:r>
      <w:r>
        <w:t>want</w:t>
      </w:r>
      <w:r w:rsidR="0039634A">
        <w:t xml:space="preserve"> </w:t>
      </w:r>
      <w:r>
        <w:t>loaded</w:t>
      </w:r>
      <w:r w:rsidR="0039634A">
        <w:t xml:space="preserve"> </w:t>
      </w:r>
      <w:r>
        <w:t>(for</w:t>
      </w:r>
      <w:r w:rsidR="0039634A">
        <w:t xml:space="preserve"> </w:t>
      </w:r>
      <w:r>
        <w:t>example,</w:t>
      </w:r>
      <w:r w:rsidR="0039634A">
        <w:t xml:space="preserve"> </w:t>
      </w:r>
      <w:r w:rsidRPr="000C66E6">
        <w:rPr>
          <w:rStyle w:val="CodeInTextPACKT"/>
        </w:rPr>
        <w:t>Web-Server</w:t>
      </w:r>
      <w:r>
        <w:t>).</w:t>
      </w:r>
      <w:r w:rsidR="0039634A">
        <w:t xml:space="preserve"> </w:t>
      </w:r>
      <w:r>
        <w:t>The</w:t>
      </w:r>
      <w:r w:rsidR="0039634A">
        <w:t xml:space="preserve"> </w:t>
      </w:r>
      <w:r>
        <w:t>generated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instructs</w:t>
      </w:r>
      <w:r w:rsidR="0039634A">
        <w:t xml:space="preserve"> </w:t>
      </w:r>
      <w:r>
        <w:t>DSC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Web-Server</w:t>
      </w:r>
      <w:r w:rsidR="0039634A">
        <w:t xml:space="preserve"> </w:t>
      </w:r>
      <w:r>
        <w:t>feature</w:t>
      </w:r>
      <w:r w:rsidR="0039634A">
        <w:t xml:space="preserve"> </w:t>
      </w:r>
      <w:r>
        <w:t>is</w:t>
      </w:r>
      <w:r w:rsidR="0039634A">
        <w:t xml:space="preserve"> </w:t>
      </w:r>
      <w:r>
        <w:t>present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DC1</w:t>
      </w:r>
      <w:r>
        <w:t>.</w:t>
      </w:r>
    </w:p>
    <w:p w14:paraId="544D21E6" w14:textId="4B709CA1" w:rsidR="00F80830" w:rsidRDefault="00F80830" w:rsidP="00192A56">
      <w:pPr>
        <w:pStyle w:val="NormalPACKT"/>
      </w:pP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statement,</w:t>
      </w:r>
      <w:r w:rsidR="0039634A">
        <w:t xml:space="preserve"> </w:t>
      </w:r>
      <w:r>
        <w:t>PowerShell</w:t>
      </w:r>
      <w:r w:rsidR="0039634A">
        <w:t xml:space="preserve"> </w:t>
      </w:r>
      <w:r>
        <w:t>compiles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into</w:t>
      </w:r>
      <w:r w:rsidR="0039634A">
        <w:t xml:space="preserve"> </w:t>
      </w:r>
      <w:r>
        <w:t>a</w:t>
      </w:r>
      <w:r w:rsidR="0039634A">
        <w:t xml:space="preserve"> </w:t>
      </w:r>
      <w:r>
        <w:t>PowerShell</w:t>
      </w:r>
      <w:r w:rsidR="0039634A">
        <w:t xml:space="preserve"> </w:t>
      </w:r>
      <w:r>
        <w:t>function.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invoke</w:t>
      </w:r>
      <w:r w:rsidR="0039634A">
        <w:t xml:space="preserve"> </w:t>
      </w:r>
      <w:r>
        <w:t>this</w:t>
      </w:r>
      <w:r w:rsidR="0039634A">
        <w:t xml:space="preserve"> </w:t>
      </w:r>
      <w:r>
        <w:t>generated</w:t>
      </w:r>
      <w:r w:rsidR="0039634A">
        <w:t xml:space="preserve"> </w:t>
      </w:r>
      <w:r>
        <w:t>function,</w:t>
      </w:r>
      <w:r w:rsidR="0039634A">
        <w:t xml:space="preserve"> </w:t>
      </w:r>
      <w:r>
        <w:t>PowerShell</w:t>
      </w:r>
      <w:r w:rsidR="0039634A">
        <w:t xml:space="preserve"> </w:t>
      </w:r>
      <w:r>
        <w:t>creates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specified</w:t>
      </w:r>
      <w:r w:rsidR="0039634A">
        <w:t xml:space="preserve"> </w:t>
      </w:r>
      <w:r>
        <w:t>configuration.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tells</w:t>
      </w:r>
      <w:r w:rsidR="0039634A">
        <w:t xml:space="preserve"> </w:t>
      </w:r>
      <w:r>
        <w:t>PowerShell</w:t>
      </w:r>
      <w:r w:rsidR="0039634A">
        <w:t xml:space="preserve"> </w:t>
      </w:r>
      <w:r>
        <w:t>precisely</w:t>
      </w:r>
      <w:r w:rsidR="0039634A">
        <w:t xml:space="preserve"> </w:t>
      </w:r>
      <w:r>
        <w:t>how</w:t>
      </w:r>
      <w:r w:rsidR="0039634A">
        <w:t xml:space="preserve"> </w:t>
      </w:r>
      <w:r>
        <w:t>the</w:t>
      </w:r>
      <w:r w:rsidR="0039634A">
        <w:t xml:space="preserve"> </w:t>
      </w:r>
      <w:r>
        <w:t>resource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configured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specific</w:t>
      </w:r>
      <w:r w:rsidR="0039634A">
        <w:t xml:space="preserve"> </w:t>
      </w:r>
      <w:r>
        <w:t>node.</w:t>
      </w:r>
    </w:p>
    <w:p w14:paraId="2E1A68B2" w14:textId="40BF9AB0" w:rsidR="00F80830" w:rsidRDefault="00F80830" w:rsidP="00192A56">
      <w:pPr>
        <w:pStyle w:val="NormalPACKT"/>
      </w:pPr>
      <w:r>
        <w:t>Microsoft</w:t>
      </w:r>
      <w:r w:rsidR="0039634A">
        <w:t xml:space="preserve"> </w:t>
      </w:r>
      <w:r>
        <w:t>chose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in</w:t>
      </w:r>
      <w:r w:rsidR="0039634A">
        <w:t xml:space="preserve"> </w:t>
      </w:r>
      <w:r>
        <w:t>addition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MOF</w:t>
      </w:r>
      <w:r w:rsidR="0039634A">
        <w:t xml:space="preserve"> </w:t>
      </w:r>
      <w:r>
        <w:t>is</w:t>
      </w:r>
      <w:r w:rsidR="0039634A">
        <w:t xml:space="preserve"> </w:t>
      </w:r>
      <w:r>
        <w:t>standardized</w:t>
      </w:r>
      <w:r w:rsidR="0039634A">
        <w:t xml:space="preserve"> </w:t>
      </w:r>
      <w:r>
        <w:t>and</w:t>
      </w:r>
      <w:r w:rsidR="0039634A">
        <w:t xml:space="preserve"> </w:t>
      </w:r>
      <w:r>
        <w:t>well</w:t>
      </w:r>
      <w:r w:rsidR="0039634A">
        <w:t xml:space="preserve"> </w:t>
      </w:r>
      <w:r>
        <w:t>supported,</w:t>
      </w:r>
      <w:r w:rsidR="0039634A">
        <w:t xml:space="preserve"> </w:t>
      </w:r>
      <w:r>
        <w:t>although</w:t>
      </w:r>
      <w:r w:rsidR="0039634A">
        <w:t xml:space="preserve"> </w:t>
      </w:r>
      <w:r>
        <w:t>it</w:t>
      </w:r>
      <w:r w:rsidR="0039634A">
        <w:t xml:space="preserve"> </w:t>
      </w:r>
      <w:r>
        <w:t>is</w:t>
      </w:r>
      <w:r w:rsidR="0039634A">
        <w:t xml:space="preserve"> </w:t>
      </w:r>
      <w:r>
        <w:t>more</w:t>
      </w:r>
      <w:r w:rsidR="0039634A">
        <w:t xml:space="preserve"> </w:t>
      </w:r>
      <w:r>
        <w:t>complex</w:t>
      </w:r>
      <w:r w:rsidR="0039634A">
        <w:t xml:space="preserve"> </w:t>
      </w:r>
      <w:r>
        <w:t>in</w:t>
      </w:r>
      <w:r w:rsidR="0039634A">
        <w:t xml:space="preserve"> </w:t>
      </w:r>
      <w:r>
        <w:t>terms</w:t>
      </w:r>
      <w:r w:rsidR="0039634A">
        <w:t xml:space="preserve"> </w:t>
      </w:r>
      <w:r>
        <w:t>of</w:t>
      </w:r>
      <w:r w:rsidR="0039634A">
        <w:t xml:space="preserve"> </w:t>
      </w:r>
      <w:r>
        <w:t>syntax</w:t>
      </w:r>
      <w:r w:rsidR="0039634A">
        <w:t xml:space="preserve"> </w:t>
      </w:r>
      <w:r>
        <w:t>and</w:t>
      </w:r>
      <w:r w:rsidR="0039634A">
        <w:t xml:space="preserve"> </w:t>
      </w:r>
      <w:r>
        <w:t>content.</w:t>
      </w:r>
      <w:r w:rsidR="0039634A">
        <w:t xml:space="preserve"> </w:t>
      </w:r>
      <w:r>
        <w:t>Separating</w:t>
      </w:r>
      <w:r w:rsidR="0039634A">
        <w:t xml:space="preserve"> </w:t>
      </w:r>
      <w:r>
        <w:t>the</w:t>
      </w:r>
      <w:r w:rsidR="0039634A">
        <w:t xml:space="preserve"> </w:t>
      </w:r>
      <w:r>
        <w:t>specification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details</w:t>
      </w:r>
      <w:r w:rsidR="0039634A">
        <w:t xml:space="preserve"> </w:t>
      </w:r>
      <w:r>
        <w:t>involved</w:t>
      </w:r>
      <w:r w:rsidR="0039634A">
        <w:t xml:space="preserve"> </w:t>
      </w:r>
      <w:r>
        <w:t>in</w:t>
      </w:r>
      <w:r w:rsidR="0039634A">
        <w:t xml:space="preserve"> </w:t>
      </w:r>
      <w:r>
        <w:t>deploying</w:t>
      </w:r>
      <w:r w:rsidR="0039634A">
        <w:t xml:space="preserve"> </w:t>
      </w:r>
      <w:r>
        <w:t>it</w:t>
      </w:r>
      <w:r w:rsidR="0039634A">
        <w:t xml:space="preserve"> </w:t>
      </w:r>
      <w:r>
        <w:t>can</w:t>
      </w:r>
      <w:r w:rsidR="0039634A">
        <w:t xml:space="preserve"> </w:t>
      </w:r>
      <w:r>
        <w:t>feel</w:t>
      </w:r>
      <w:r w:rsidR="0039634A">
        <w:t xml:space="preserve"> </w:t>
      </w:r>
      <w:r>
        <w:t>like</w:t>
      </w:r>
      <w:r w:rsidR="0039634A">
        <w:t xml:space="preserve"> </w:t>
      </w:r>
      <w:r>
        <w:t>additional</w:t>
      </w:r>
      <w:r w:rsidR="0039634A">
        <w:t xml:space="preserve"> </w:t>
      </w:r>
      <w:r>
        <w:t>overhead</w:t>
      </w:r>
      <w:r w:rsidR="0039634A">
        <w:t xml:space="preserve"> </w:t>
      </w:r>
      <w:r>
        <w:t>(create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and</w:t>
      </w:r>
      <w:r w:rsidR="0039634A">
        <w:t xml:space="preserve"> </w:t>
      </w: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file).</w:t>
      </w:r>
    </w:p>
    <w:p w14:paraId="462F3CF8" w14:textId="455A78A4" w:rsidR="00F80830" w:rsidRDefault="00F80830" w:rsidP="00192A56">
      <w:pPr>
        <w:pStyle w:val="NormalPACKT"/>
      </w:pPr>
      <w:r>
        <w:t>Microsoft</w:t>
      </w:r>
      <w:r w:rsidR="0039634A">
        <w:t xml:space="preserve"> </w:t>
      </w:r>
      <w:r>
        <w:t>thought</w:t>
      </w:r>
      <w:r w:rsidR="0039634A">
        <w:t xml:space="preserve"> </w:t>
      </w:r>
      <w:r>
        <w:t>that</w:t>
      </w:r>
      <w:r w:rsidR="0039634A">
        <w:t xml:space="preserve"> </w:t>
      </w:r>
      <w:r>
        <w:t>someone</w:t>
      </w:r>
      <w:r w:rsidR="0039634A">
        <w:t xml:space="preserve"> </w:t>
      </w:r>
      <w:r>
        <w:t>could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DSC-workbench-type</w:t>
      </w:r>
      <w:r w:rsidR="0039634A">
        <w:t xml:space="preserve"> </w:t>
      </w:r>
      <w:r>
        <w:t>product</w:t>
      </w:r>
      <w:r w:rsidR="0039634A">
        <w:t xml:space="preserve"> </w:t>
      </w:r>
      <w:r>
        <w:t>that</w:t>
      </w:r>
      <w:r w:rsidR="0039634A">
        <w:t xml:space="preserve"> </w:t>
      </w:r>
      <w:r>
        <w:t>enabled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>
        <w:t>a</w:t>
      </w:r>
      <w:r w:rsidR="0039634A">
        <w:t xml:space="preserve"> </w:t>
      </w:r>
      <w:r>
        <w:t>GUI</w:t>
      </w:r>
      <w:r w:rsidR="0039634A">
        <w:t xml:space="preserve"> </w:t>
      </w:r>
      <w:r>
        <w:t>and</w:t>
      </w:r>
      <w:r w:rsidR="0039634A">
        <w:t xml:space="preserve"> </w:t>
      </w:r>
      <w:r>
        <w:t>define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graphically.</w:t>
      </w:r>
      <w:r w:rsidR="0039634A">
        <w:t xml:space="preserve"> </w:t>
      </w:r>
      <w:r>
        <w:t>Then,</w:t>
      </w:r>
      <w:r w:rsidR="0039634A">
        <w:t xml:space="preserve"> </w:t>
      </w:r>
      <w:r>
        <w:t>at</w:t>
      </w:r>
      <w:r w:rsidR="0039634A">
        <w:t xml:space="preserve"> </w:t>
      </w:r>
      <w:r>
        <w:t>the</w:t>
      </w:r>
      <w:r w:rsidR="0039634A">
        <w:t xml:space="preserve"> </w:t>
      </w:r>
      <w:r>
        <w:t>click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button,</w:t>
      </w:r>
      <w:r w:rsidR="0039634A">
        <w:t xml:space="preserve"> </w:t>
      </w:r>
      <w:r>
        <w:t>this</w:t>
      </w:r>
      <w:r w:rsidR="0039634A">
        <w:t xml:space="preserve"> </w:t>
      </w:r>
      <w:r>
        <w:t>as-yet</w:t>
      </w:r>
      <w:r w:rsidR="0039634A">
        <w:t xml:space="preserve"> </w:t>
      </w:r>
      <w:r>
        <w:t>unbuilt</w:t>
      </w:r>
      <w:r w:rsidR="0039634A">
        <w:t xml:space="preserve"> </w:t>
      </w:r>
      <w:r>
        <w:t>tool</w:t>
      </w:r>
      <w:r w:rsidR="0039634A">
        <w:t xml:space="preserve"> </w:t>
      </w:r>
      <w:r>
        <w:t>would</w:t>
      </w:r>
      <w:r w:rsidR="0039634A">
        <w:t xml:space="preserve"> </w:t>
      </w:r>
      <w:r>
        <w:t>generate</w:t>
      </w:r>
      <w:r w:rsidR="0039634A">
        <w:t xml:space="preserve"> </w:t>
      </w:r>
      <w:r>
        <w:t>the</w:t>
      </w:r>
      <w:r w:rsidR="0039634A">
        <w:t xml:space="preserve"> </w:t>
      </w:r>
      <w:r>
        <w:t>necessary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and</w:t>
      </w:r>
      <w:r w:rsidR="0039634A">
        <w:t xml:space="preserve"> </w:t>
      </w:r>
      <w:r>
        <w:t>deploy</w:t>
      </w:r>
      <w:r w:rsidR="0039634A">
        <w:t xml:space="preserve"> </w:t>
      </w:r>
      <w:r>
        <w:t>it</w:t>
      </w:r>
      <w:r w:rsidR="0039634A">
        <w:t xml:space="preserve"> </w:t>
      </w:r>
      <w:r>
        <w:t>automatically.</w:t>
      </w:r>
      <w:r w:rsidR="0039634A">
        <w:t xml:space="preserve"> </w:t>
      </w:r>
      <w:r>
        <w:t>Even</w:t>
      </w:r>
      <w:r w:rsidR="0039634A">
        <w:t xml:space="preserve"> </w:t>
      </w:r>
      <w:r>
        <w:t>though</w:t>
      </w:r>
      <w:r w:rsidR="0039634A">
        <w:t xml:space="preserve"> </w:t>
      </w:r>
      <w:r>
        <w:t>this</w:t>
      </w:r>
      <w:r w:rsidR="0039634A">
        <w:t xml:space="preserve"> </w:t>
      </w:r>
      <w:r>
        <w:t>GUI</w:t>
      </w:r>
      <w:r w:rsidR="0039634A">
        <w:t xml:space="preserve"> </w:t>
      </w:r>
      <w:r>
        <w:t>has</w:t>
      </w:r>
      <w:r w:rsidR="0039634A">
        <w:t xml:space="preserve"> </w:t>
      </w:r>
      <w:r>
        <w:t>never</w:t>
      </w:r>
      <w:r w:rsidR="0039634A">
        <w:t xml:space="preserve"> </w:t>
      </w:r>
      <w:r>
        <w:t>been</w:t>
      </w:r>
      <w:r w:rsidR="0039634A">
        <w:t xml:space="preserve"> </w:t>
      </w:r>
      <w:r>
        <w:t>built,</w:t>
      </w:r>
      <w:r w:rsidR="0039634A">
        <w:t xml:space="preserve"> </w:t>
      </w:r>
      <w:r>
        <w:t>the</w:t>
      </w:r>
      <w:r w:rsidR="0039634A">
        <w:t xml:space="preserve"> </w:t>
      </w:r>
      <w:r>
        <w:t>approach</w:t>
      </w:r>
      <w:r w:rsidR="0039634A">
        <w:t xml:space="preserve"> </w:t>
      </w:r>
      <w:r>
        <w:t>does</w:t>
      </w:r>
      <w:r w:rsidR="0039634A">
        <w:t xml:space="preserve"> </w:t>
      </w:r>
      <w:r>
        <w:t>allow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security</w:t>
      </w:r>
      <w:r w:rsidR="0039634A">
        <w:t xml:space="preserve"> </w:t>
      </w:r>
      <w:r>
        <w:t>boundaries</w:t>
      </w:r>
      <w:r w:rsidR="0039634A">
        <w:t xml:space="preserve"> </w:t>
      </w:r>
      <w:r>
        <w:t>between</w:t>
      </w:r>
      <w:r w:rsidR="0039634A">
        <w:t xml:space="preserve"> </w:t>
      </w:r>
      <w:r>
        <w:t>defining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deploying</w:t>
      </w:r>
      <w:r w:rsidR="0039634A">
        <w:t xml:space="preserve"> </w:t>
      </w:r>
      <w:r>
        <w:t>it.</w:t>
      </w:r>
    </w:p>
    <w:p w14:paraId="1D42DACD" w14:textId="29E7711D" w:rsidR="00F80830" w:rsidRDefault="00F80830" w:rsidP="00192A56">
      <w:pPr>
        <w:pStyle w:val="NormalPACKT"/>
      </w:pPr>
      <w:r>
        <w:t>Once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generated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files,</w:t>
      </w:r>
      <w:r w:rsidR="0039634A">
        <w:t xml:space="preserve"> </w:t>
      </w:r>
      <w:r>
        <w:t>you</w:t>
      </w:r>
      <w:r w:rsidR="0039634A">
        <w:t xml:space="preserve"> </w:t>
      </w: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DSC</w:t>
      </w:r>
      <w:r w:rsidR="0039634A">
        <w:t xml:space="preserve"> </w:t>
      </w:r>
      <w:r>
        <w:t>uses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specified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are</w:t>
      </w:r>
      <w:r w:rsidR="0039634A">
        <w:t xml:space="preserve"> </w:t>
      </w:r>
      <w:r>
        <w:t>correctly</w:t>
      </w:r>
      <w:r w:rsidR="0039634A">
        <w:t xml:space="preserve"> </w:t>
      </w:r>
      <w:r>
        <w:t>configured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node.</w:t>
      </w:r>
      <w:r w:rsidR="0039634A">
        <w:t xml:space="preserve"> </w:t>
      </w:r>
      <w:r>
        <w:t>Subsequently,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check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correctly</w:t>
      </w:r>
      <w:r w:rsidR="0039634A">
        <w:t xml:space="preserve"> </w:t>
      </w:r>
      <w:r>
        <w:t>configured,</w:t>
      </w:r>
      <w:r w:rsidR="0039634A">
        <w:t xml:space="preserve"> </w:t>
      </w:r>
      <w:r>
        <w:t>with</w:t>
      </w:r>
      <w:r w:rsidR="0039634A">
        <w:t xml:space="preserve"> </w:t>
      </w:r>
      <w:r>
        <w:t>the</w:t>
      </w:r>
      <w:r w:rsidR="0039634A">
        <w:t xml:space="preserve"> </w:t>
      </w:r>
      <w:r>
        <w:t>service</w:t>
      </w:r>
      <w:r w:rsidR="0039634A">
        <w:t xml:space="preserve"> </w:t>
      </w:r>
      <w:r>
        <w:t>and</w:t>
      </w:r>
      <w:r w:rsidR="0039634A">
        <w:t xml:space="preserve"> </w:t>
      </w:r>
      <w:r>
        <w:t>files</w:t>
      </w:r>
      <w:r w:rsidR="0039634A">
        <w:t xml:space="preserve"> </w:t>
      </w:r>
      <w:r>
        <w:t>in</w:t>
      </w:r>
      <w:r w:rsidR="0039634A">
        <w:t xml:space="preserve"> </w:t>
      </w:r>
      <w:r>
        <w:t>place,</w:t>
      </w:r>
      <w:r w:rsidR="0039634A">
        <w:t xml:space="preserve"> </w:t>
      </w:r>
      <w:r>
        <w:t>and</w:t>
      </w:r>
      <w:r w:rsidR="0039634A">
        <w:t xml:space="preserve"> </w:t>
      </w:r>
      <w:r>
        <w:t>remedy</w:t>
      </w:r>
      <w:r w:rsidR="0039634A">
        <w:t xml:space="preserve"> </w:t>
      </w:r>
      <w:r>
        <w:t>any</w:t>
      </w:r>
      <w:r w:rsidR="0039634A">
        <w:t xml:space="preserve"> </w:t>
      </w:r>
      <w:r>
        <w:t>unapproved</w:t>
      </w:r>
      <w:r w:rsidR="0039634A">
        <w:t xml:space="preserve"> </w:t>
      </w:r>
      <w:r>
        <w:t>changes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node,</w:t>
      </w:r>
      <w:r w:rsidR="0039634A">
        <w:t xml:space="preserve"> </w:t>
      </w:r>
      <w:r>
        <w:t>referred</w:t>
      </w:r>
      <w:r w:rsidR="0039634A">
        <w:t xml:space="preserve"> </w:t>
      </w:r>
      <w:r>
        <w:t>to</w:t>
      </w:r>
      <w:r w:rsidR="0039634A">
        <w:t xml:space="preserve"> </w:t>
      </w:r>
      <w:r>
        <w:t>as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drift.</w:t>
      </w:r>
    </w:p>
    <w:p w14:paraId="28D0A2BF" w14:textId="7586E033" w:rsidR="00F80830" w:rsidRDefault="00F80830" w:rsidP="00192A56">
      <w:pPr>
        <w:pStyle w:val="NormalPACKT"/>
      </w:pP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also</w:t>
      </w:r>
      <w:r w:rsidR="0039634A">
        <w:t xml:space="preserve"> </w:t>
      </w: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to</w:t>
      </w:r>
      <w:r w:rsidR="0039634A">
        <w:t xml:space="preserve"> </w:t>
      </w:r>
      <w:r>
        <w:t>have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pull</w:t>
      </w:r>
      <w:r w:rsidR="0039634A">
        <w:t xml:space="preserve"> </w:t>
      </w:r>
      <w:r>
        <w:t>configuration</w:t>
      </w:r>
      <w:r w:rsidR="0039634A">
        <w:t xml:space="preserve"> </w:t>
      </w:r>
      <w:r>
        <w:t>details</w:t>
      </w:r>
      <w:r w:rsidR="0039634A">
        <w:t xml:space="preserve"> </w:t>
      </w:r>
      <w:r>
        <w:t>from</w:t>
      </w:r>
      <w:r w:rsidR="0039634A">
        <w:t xml:space="preserve"> </w:t>
      </w:r>
      <w:r>
        <w:t>a</w:t>
      </w:r>
      <w:r w:rsidR="0039634A">
        <w:t xml:space="preserve"> </w:t>
      </w:r>
      <w:r>
        <w:t>centralized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server</w:t>
      </w:r>
      <w:r w:rsidR="0039634A">
        <w:t xml:space="preserve"> </w:t>
      </w:r>
      <w:r>
        <w:t>that</w:t>
      </w:r>
      <w:r w:rsidR="0039634A">
        <w:t xml:space="preserve"> </w:t>
      </w:r>
      <w:r>
        <w:t>makes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files</w:t>
      </w:r>
      <w:r w:rsidR="0039634A">
        <w:t xml:space="preserve"> </w:t>
      </w:r>
      <w:r>
        <w:t>(that</w:t>
      </w:r>
      <w:r w:rsidR="0039634A">
        <w:t xml:space="preserve"> </w:t>
      </w:r>
      <w:r>
        <w:t>is,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files)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resources</w:t>
      </w:r>
      <w:r w:rsidR="0039634A">
        <w:t xml:space="preserve"> </w:t>
      </w:r>
      <w:r>
        <w:t>available</w:t>
      </w:r>
      <w:r w:rsidR="0039634A">
        <w:t xml:space="preserve"> </w:t>
      </w:r>
      <w:r>
        <w:t>to</w:t>
      </w:r>
      <w:r w:rsidR="0039634A">
        <w:t xml:space="preserve"> </w:t>
      </w:r>
      <w:r>
        <w:t>target</w:t>
      </w:r>
      <w:r w:rsidR="0039634A">
        <w:t xml:space="preserve"> </w:t>
      </w:r>
      <w:r>
        <w:t>nodes.</w:t>
      </w:r>
      <w:r w:rsidR="0039634A">
        <w:t xml:space="preserve"> </w:t>
      </w:r>
      <w:r>
        <w:t>A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to</w:t>
      </w:r>
      <w:r w:rsidR="0039634A">
        <w:t xml:space="preserve"> </w:t>
      </w:r>
      <w:r>
        <w:t>regularly</w:t>
      </w:r>
      <w:r w:rsidR="0039634A">
        <w:t xml:space="preserve"> </w:t>
      </w:r>
      <w:r>
        <w:t>contact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and</w:t>
      </w:r>
      <w:r w:rsidR="0039634A">
        <w:t xml:space="preserve"> </w:t>
      </w:r>
      <w:r>
        <w:t>pull</w:t>
      </w:r>
      <w:r w:rsidR="0039634A">
        <w:t xml:space="preserve"> </w:t>
      </w:r>
      <w:r>
        <w:t>configuration</w:t>
      </w:r>
      <w:r w:rsidR="0039634A">
        <w:t xml:space="preserve"> </w:t>
      </w:r>
      <w:r>
        <w:t>information</w:t>
      </w:r>
      <w:r w:rsidR="0039634A">
        <w:t xml:space="preserve"> </w:t>
      </w:r>
      <w:r>
        <w:t>(and</w:t>
      </w:r>
      <w:r w:rsidR="0039634A">
        <w:t xml:space="preserve"> </w:t>
      </w:r>
      <w:r>
        <w:t>any</w:t>
      </w:r>
      <w:r w:rsidR="0039634A">
        <w:t xml:space="preserve"> </w:t>
      </w:r>
      <w:r>
        <w:t>required</w:t>
      </w:r>
      <w:r w:rsidR="0039634A">
        <w:t xml:space="preserve"> </w:t>
      </w:r>
      <w:r>
        <w:t>resources)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have</w:t>
      </w:r>
      <w:r w:rsidR="0039634A">
        <w:t xml:space="preserve"> </w:t>
      </w:r>
      <w:r>
        <w:t>two</w:t>
      </w:r>
      <w:r w:rsidR="0039634A">
        <w:t xml:space="preserve"> </w:t>
      </w:r>
      <w:r>
        <w:t>types</w:t>
      </w:r>
      <w:r w:rsidR="0039634A">
        <w:t xml:space="preserve"> </w:t>
      </w:r>
      <w:r>
        <w:t>of</w:t>
      </w:r>
      <w:r w:rsidR="0039634A">
        <w:t xml:space="preserve"> </w:t>
      </w:r>
      <w:r>
        <w:t>pull</w:t>
      </w:r>
      <w:r w:rsidR="0039634A">
        <w:t xml:space="preserve"> </w:t>
      </w:r>
      <w:r>
        <w:t>server—a</w:t>
      </w:r>
      <w:r w:rsidR="0039634A">
        <w:t xml:space="preserve"> </w:t>
      </w:r>
      <w:r>
        <w:t>web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or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The</w:t>
      </w:r>
      <w:r w:rsidR="0039634A">
        <w:t xml:space="preserve"> </w:t>
      </w:r>
      <w:r>
        <w:t>latter</w:t>
      </w:r>
      <w:r w:rsidR="0039634A">
        <w:t xml:space="preserve"> </w:t>
      </w:r>
      <w:r>
        <w:t>is</w:t>
      </w:r>
      <w:r w:rsidR="0039634A">
        <w:t xml:space="preserve"> </w:t>
      </w:r>
      <w:r>
        <w:t>simpler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up.</w:t>
      </w:r>
    </w:p>
    <w:p w14:paraId="67003CAC" w14:textId="42906D58" w:rsidR="00F80830" w:rsidRDefault="00F80830" w:rsidP="00192A56">
      <w:pPr>
        <w:pStyle w:val="NormalPACKT"/>
      </w:pPr>
      <w:r>
        <w:t>With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node's</w:t>
      </w:r>
      <w:r w:rsidR="0039634A">
        <w:t xml:space="preserve"> </w:t>
      </w:r>
      <w:r w:rsidRPr="000C66E6">
        <w:rPr>
          <w:rStyle w:val="KeyWordPACKT"/>
        </w:rPr>
        <w:t>local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configuration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manager</w:t>
      </w:r>
      <w:r w:rsidR="0039634A">
        <w:t xml:space="preserve"> </w:t>
      </w:r>
      <w:r>
        <w:t>(</w:t>
      </w:r>
      <w:r w:rsidRPr="000C66E6">
        <w:rPr>
          <w:rStyle w:val="KeyWordPACKT"/>
        </w:rPr>
        <w:t>LCM</w:t>
      </w:r>
      <w:r>
        <w:t>)</w:t>
      </w:r>
      <w:r w:rsidR="0039634A">
        <w:t xml:space="preserve"> </w:t>
      </w:r>
      <w:r>
        <w:t>with</w:t>
      </w:r>
      <w:r w:rsidR="0039634A">
        <w:t xml:space="preserve"> </w:t>
      </w:r>
      <w:r>
        <w:t>a</w:t>
      </w:r>
      <w:r w:rsidR="0039634A">
        <w:t xml:space="preserve"> </w:t>
      </w:r>
      <w:r>
        <w:t>GUID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location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uses</w:t>
      </w:r>
      <w:r w:rsidR="0039634A">
        <w:t xml:space="preserve"> </w:t>
      </w:r>
      <w:r>
        <w:t>that</w:t>
      </w:r>
      <w:r w:rsidR="0039634A">
        <w:t xml:space="preserve"> </w:t>
      </w:r>
      <w:r>
        <w:t>GUID</w:t>
      </w:r>
      <w:r w:rsidR="0039634A">
        <w:t xml:space="preserve"> </w:t>
      </w:r>
      <w:r>
        <w:t>to</w:t>
      </w:r>
      <w:r w:rsidR="0039634A">
        <w:t xml:space="preserve"> </w:t>
      </w:r>
      <w:r>
        <w:t>locate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information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want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applied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This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multiple</w:t>
      </w:r>
      <w:r w:rsidR="0039634A">
        <w:t xml:space="preserve"> </w:t>
      </w:r>
      <w:r>
        <w:t>servers—for</w:t>
      </w:r>
      <w:r w:rsidR="0039634A">
        <w:t xml:space="preserve"> </w:t>
      </w:r>
      <w:proofErr w:type="gramStart"/>
      <w:r>
        <w:t>example</w:t>
      </w:r>
      <w:proofErr w:type="gramEnd"/>
      <w:r w:rsidR="0039634A">
        <w:t xml:space="preserve"> </w:t>
      </w:r>
      <w:r>
        <w:t>a</w:t>
      </w:r>
      <w:r w:rsidR="0039634A">
        <w:t xml:space="preserve"> </w:t>
      </w:r>
      <w:proofErr w:type="spellStart"/>
      <w:r>
        <w:t>multinode</w:t>
      </w:r>
      <w:proofErr w:type="spellEnd"/>
      <w:r w:rsidR="0039634A">
        <w:t xml:space="preserve"> </w:t>
      </w:r>
      <w:r>
        <w:t>web</w:t>
      </w:r>
      <w:r w:rsidR="0039634A">
        <w:t xml:space="preserve"> </w:t>
      </w:r>
      <w:r>
        <w:t>farm—identically</w:t>
      </w:r>
      <w:r w:rsidR="0039634A">
        <w:t xml:space="preserve"> </w:t>
      </w:r>
      <w:r>
        <w:t>by</w:t>
      </w:r>
      <w:r w:rsidR="0039634A">
        <w:t xml:space="preserve"> </w:t>
      </w:r>
      <w:r>
        <w:t>just</w:t>
      </w:r>
      <w:r w:rsidR="0039634A">
        <w:t xml:space="preserve"> </w:t>
      </w:r>
      <w:r>
        <w:t>giving</w:t>
      </w:r>
      <w:r w:rsidR="0039634A">
        <w:t xml:space="preserve"> </w:t>
      </w:r>
      <w:r>
        <w:t>them</w:t>
      </w:r>
      <w:r w:rsidR="0039634A">
        <w:t xml:space="preserve"> </w:t>
      </w:r>
      <w:r>
        <w:t>the</w:t>
      </w:r>
      <w:r w:rsidR="0039634A">
        <w:t xml:space="preserve"> </w:t>
      </w:r>
      <w:r>
        <w:t>same</w:t>
      </w:r>
      <w:r w:rsidR="0039634A">
        <w:t xml:space="preserve"> </w:t>
      </w:r>
      <w:r>
        <w:t>GUID.</w:t>
      </w:r>
    </w:p>
    <w:p w14:paraId="0F2470AC" w14:textId="606D7C90" w:rsidR="00F80830" w:rsidRDefault="00F80830" w:rsidP="00192A56">
      <w:pPr>
        <w:pStyle w:val="NormalPACKT"/>
      </w:pP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that</w:t>
      </w:r>
      <w:r w:rsidR="0039634A">
        <w:t xml:space="preserve"> </w:t>
      </w:r>
      <w:r>
        <w:t>defines</w:t>
      </w:r>
      <w:r w:rsidR="0039634A">
        <w:t xml:space="preserve"> </w:t>
      </w:r>
      <w:r>
        <w:t>part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node's</w:t>
      </w:r>
      <w:r w:rsidR="0039634A">
        <w:t xml:space="preserve"> </w:t>
      </w:r>
      <w:r>
        <w:t>overall</w:t>
      </w:r>
      <w:r w:rsidR="0039634A">
        <w:t xml:space="preserve"> </w:t>
      </w:r>
      <w:r>
        <w:t>configuration.</w:t>
      </w:r>
      <w:r w:rsidR="0039634A">
        <w:t xml:space="preserve"> </w:t>
      </w:r>
      <w:r>
        <w:t>This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combine</w:t>
      </w:r>
      <w:r w:rsidR="0039634A">
        <w:t xml:space="preserve"> </w:t>
      </w:r>
      <w:r>
        <w:t>different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statements</w:t>
      </w:r>
      <w:r w:rsidR="0039634A">
        <w:t xml:space="preserve"> </w:t>
      </w:r>
      <w:r>
        <w:t>and</w:t>
      </w:r>
      <w:r w:rsidR="0039634A">
        <w:t xml:space="preserve"> </w:t>
      </w:r>
      <w:r>
        <w:t>have</w:t>
      </w:r>
      <w:r w:rsidR="0039634A">
        <w:t xml:space="preserve"> </w:t>
      </w:r>
      <w:r>
        <w:t>DSC</w:t>
      </w:r>
      <w:r w:rsidR="0039634A">
        <w:t xml:space="preserve"> </w:t>
      </w:r>
      <w:r>
        <w:t>add</w:t>
      </w:r>
      <w:r w:rsidR="0039634A">
        <w:t xml:space="preserve"> </w:t>
      </w:r>
      <w:r>
        <w:t>them</w:t>
      </w:r>
      <w:r w:rsidR="0039634A">
        <w:t xml:space="preserve"> </w:t>
      </w:r>
      <w:r>
        <w:t>together</w:t>
      </w:r>
      <w:r w:rsidR="0039634A">
        <w:t xml:space="preserve"> </w:t>
      </w:r>
      <w:r>
        <w:t>as</w:t>
      </w:r>
      <w:r w:rsidR="0039634A">
        <w:t xml:space="preserve"> </w:t>
      </w:r>
      <w:r>
        <w:t>it</w:t>
      </w:r>
      <w:r w:rsidR="0039634A">
        <w:t xml:space="preserve"> </w:t>
      </w:r>
      <w:r>
        <w:t>configures</w:t>
      </w:r>
      <w:r w:rsidR="0039634A">
        <w:t xml:space="preserve"> </w:t>
      </w:r>
      <w:r>
        <w:t>the</w:t>
      </w:r>
      <w:r w:rsidR="0039634A">
        <w:t xml:space="preserve"> </w:t>
      </w:r>
      <w:r>
        <w:t>node.</w:t>
      </w:r>
      <w:r w:rsidR="0039634A">
        <w:t xml:space="preserve"> </w:t>
      </w:r>
      <w:r>
        <w:t>In</w:t>
      </w:r>
      <w:r w:rsidR="0039634A">
        <w:t xml:space="preserve"> </w:t>
      </w:r>
      <w:r>
        <w:t>larger</w:t>
      </w:r>
      <w:r w:rsidR="0039634A">
        <w:t xml:space="preserve"> </w:t>
      </w:r>
      <w:r>
        <w:t>organizations,</w:t>
      </w:r>
      <w:r w:rsidR="0039634A">
        <w:t xml:space="preserve"> </w:t>
      </w:r>
      <w:r>
        <w:t>different</w:t>
      </w:r>
      <w:r w:rsidR="0039634A">
        <w:t xml:space="preserve"> </w:t>
      </w:r>
      <w:r>
        <w:t>teams</w:t>
      </w:r>
      <w:r w:rsidR="0039634A">
        <w:t xml:space="preserve"> </w:t>
      </w:r>
      <w:r>
        <w:t>can</w:t>
      </w:r>
      <w:r w:rsidR="0039634A">
        <w:t xml:space="preserve"> </w:t>
      </w:r>
      <w:r>
        <w:t>determine</w:t>
      </w:r>
      <w:r w:rsidR="0039634A">
        <w:t xml:space="preserve"> </w:t>
      </w:r>
      <w:r>
        <w:t>a</w:t>
      </w:r>
      <w:r w:rsidR="0039634A">
        <w:t xml:space="preserve"> </w:t>
      </w:r>
      <w:r>
        <w:t>part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node's</w:t>
      </w:r>
      <w:r w:rsidR="0039634A">
        <w:t xml:space="preserve"> </w:t>
      </w:r>
      <w:r>
        <w:lastRenderedPageBreak/>
        <w:t>configuration</w:t>
      </w:r>
      <w:r w:rsidR="0039634A">
        <w:t xml:space="preserve"> </w:t>
      </w:r>
      <w:r>
        <w:t>independently.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allow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different</w:t>
      </w:r>
      <w:r w:rsidR="0039634A">
        <w:t xml:space="preserve"> </w:t>
      </w:r>
      <w:r>
        <w:t>teams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relevant</w:t>
      </w:r>
      <w:r w:rsidR="0039634A">
        <w:t xml:space="preserve"> </w:t>
      </w:r>
      <w:r>
        <w:t>nodes.</w:t>
      </w:r>
    </w:p>
    <w:p w14:paraId="04033654" w14:textId="648099E6" w:rsidR="00F80830" w:rsidRDefault="00F80830" w:rsidP="00192A56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chapter,</w:t>
      </w:r>
      <w:r w:rsidR="0039634A">
        <w:t xml:space="preserve"> </w:t>
      </w:r>
      <w:r>
        <w:t>you</w:t>
      </w:r>
      <w:r w:rsidR="0039634A">
        <w:t xml:space="preserve"> </w:t>
      </w:r>
      <w:r>
        <w:t>first</w:t>
      </w:r>
      <w:r w:rsidR="0039634A">
        <w:t xml:space="preserve"> </w:t>
      </w:r>
      <w:r>
        <w:t>look</w:t>
      </w:r>
      <w:r w:rsidR="0039634A">
        <w:t xml:space="preserve"> </w:t>
      </w:r>
      <w:r>
        <w:t>at</w:t>
      </w:r>
      <w:r w:rsidR="0039634A">
        <w:t xml:space="preserve"> </w:t>
      </w:r>
      <w:r>
        <w:t>the</w:t>
      </w:r>
      <w:r w:rsidR="0039634A">
        <w:t xml:space="preserve"> </w:t>
      </w:r>
      <w:r>
        <w:t>built-in</w:t>
      </w:r>
      <w:r w:rsidR="0039634A">
        <w:t xml:space="preserve"> </w:t>
      </w:r>
      <w:r>
        <w:t>resources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basics</w:t>
      </w:r>
      <w:r w:rsidR="0039634A">
        <w:t xml:space="preserve"> </w:t>
      </w:r>
      <w:r>
        <w:t>of</w:t>
      </w:r>
      <w:r w:rsidR="0039634A">
        <w:t xml:space="preserve"> </w:t>
      </w:r>
      <w:r>
        <w:t>DSC</w:t>
      </w:r>
      <w:r w:rsidR="0039634A">
        <w:t xml:space="preserve"> </w:t>
      </w:r>
      <w:r>
        <w:t>deployment.</w:t>
      </w:r>
      <w:r w:rsidR="0039634A">
        <w:t xml:space="preserve"> </w:t>
      </w:r>
      <w:r>
        <w:t>Then</w:t>
      </w:r>
      <w:r w:rsidR="0039634A">
        <w:t xml:space="preserve"> </w:t>
      </w:r>
      <w:r>
        <w:t>you</w:t>
      </w:r>
      <w:r w:rsidR="0039634A">
        <w:t xml:space="preserve"> </w:t>
      </w:r>
      <w:r>
        <w:t>learn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get</w:t>
      </w:r>
      <w:r w:rsidR="0039634A">
        <w:t xml:space="preserve"> </w:t>
      </w:r>
      <w:r>
        <w:t>more</w:t>
      </w:r>
      <w:r w:rsidR="0039634A">
        <w:t xml:space="preserve"> </w:t>
      </w:r>
      <w:r>
        <w:t>resources,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and</w:t>
      </w:r>
      <w:r w:rsidR="0039634A">
        <w:t xml:space="preserve"> </w:t>
      </w:r>
      <w:r>
        <w:t>finally,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implement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</w:p>
    <w:p w14:paraId="06EDE3C2" w14:textId="381DA967" w:rsidR="00F80830" w:rsidRPr="00490C0B" w:rsidRDefault="00F80830" w:rsidP="00490C0B">
      <w:pPr>
        <w:pStyle w:val="Heading1"/>
      </w:pPr>
      <w:r w:rsidRPr="00490C0B">
        <w:t>Using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and</w:t>
      </w:r>
      <w:r w:rsidR="0039634A">
        <w:t xml:space="preserve"> </w:t>
      </w:r>
      <w:r w:rsidRPr="00490C0B">
        <w:t>built-in</w:t>
      </w:r>
      <w:r w:rsidR="0039634A">
        <w:t xml:space="preserve"> </w:t>
      </w:r>
      <w:r w:rsidRPr="00490C0B">
        <w:t>resources</w:t>
      </w:r>
    </w:p>
    <w:p w14:paraId="6F474771" w14:textId="593E22C0" w:rsidR="00F80830" w:rsidRDefault="00F80830" w:rsidP="00192A56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shows</w:t>
      </w:r>
      <w:r w:rsidR="0039634A">
        <w:t xml:space="preserve"> </w:t>
      </w:r>
      <w:r>
        <w:t>you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KeyWordPACKT"/>
        </w:rPr>
        <w:t>push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mode</w:t>
      </w:r>
      <w:r>
        <w:t>.</w:t>
      </w:r>
      <w:r w:rsidR="0039634A">
        <w:t xml:space="preserve"> </w:t>
      </w:r>
      <w:r>
        <w:t>With</w:t>
      </w:r>
      <w:r w:rsidR="0039634A">
        <w:t xml:space="preserve"> </w:t>
      </w:r>
      <w:r>
        <w:t>this</w:t>
      </w:r>
      <w:r w:rsidR="0039634A">
        <w:t xml:space="preserve"> </w:t>
      </w:r>
      <w:r>
        <w:t>mode,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  <w:r w:rsidR="0039634A">
        <w:t xml:space="preserve"> </w:t>
      </w:r>
      <w:r>
        <w:t>on</w:t>
      </w:r>
      <w:r w:rsidR="0039634A">
        <w:t xml:space="preserve"> </w:t>
      </w:r>
      <w:r>
        <w:t>one</w:t>
      </w:r>
      <w:r w:rsidR="0039634A">
        <w:t xml:space="preserve"> </w:t>
      </w:r>
      <w:r>
        <w:t>system—in</w:t>
      </w:r>
      <w:r w:rsidR="0039634A">
        <w:t xml:space="preserve"> </w:t>
      </w:r>
      <w:r>
        <w:t>this</w:t>
      </w:r>
      <w:r w:rsidR="0039634A">
        <w:t xml:space="preserve"> </w:t>
      </w:r>
      <w:r>
        <w:t>case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—and</w:t>
      </w:r>
      <w:r w:rsidR="0039634A">
        <w:t xml:space="preserve"> </w:t>
      </w:r>
      <w:r>
        <w:t>push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(</w:t>
      </w:r>
      <w:r w:rsidRPr="000C66E6">
        <w:rPr>
          <w:rStyle w:val="CodeInTextPACKT"/>
        </w:rPr>
        <w:t>SRV2</w:t>
      </w:r>
      <w:r>
        <w:t>).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also</w:t>
      </w:r>
      <w:r w:rsidR="0039634A">
        <w:t xml:space="preserve"> </w:t>
      </w: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KeyWordPACKT"/>
        </w:rPr>
        <w:t>pull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mode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look</w:t>
      </w:r>
      <w:r w:rsidR="0039634A">
        <w:t xml:space="preserve"> </w:t>
      </w:r>
      <w:r>
        <w:t>at</w:t>
      </w:r>
      <w:r w:rsidR="0039634A">
        <w:t xml:space="preserve"> </w:t>
      </w:r>
      <w:r>
        <w:t>in</w:t>
      </w:r>
      <w:r w:rsidR="0039634A">
        <w:t xml:space="preserve"> </w:t>
      </w:r>
      <w:r>
        <w:t>greater</w:t>
      </w:r>
      <w:r w:rsidR="0039634A">
        <w:t xml:space="preserve"> </w:t>
      </w:r>
      <w:r>
        <w:t>detail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Implementing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SMB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ItalicsPACKT"/>
        </w:rPr>
        <w:t>Implementing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web-based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 w:rsidR="0039634A">
        <w:t xml:space="preserve"> </w:t>
      </w:r>
      <w:r>
        <w:t>recipes.</w:t>
      </w:r>
    </w:p>
    <w:p w14:paraId="1C8C9C36" w14:textId="65B405F8" w:rsidR="00F80830" w:rsidRDefault="00F80830" w:rsidP="00192A56">
      <w:pPr>
        <w:pStyle w:val="NormalPACKT"/>
      </w:pPr>
      <w:r>
        <w:t>With</w:t>
      </w:r>
      <w:r w:rsidR="0039634A">
        <w:t xml:space="preserve"> </w:t>
      </w:r>
      <w:r>
        <w:t>pull</w:t>
      </w:r>
      <w:r w:rsidR="0039634A">
        <w:t xml:space="preserve"> </w:t>
      </w:r>
      <w:r>
        <w:t>mode,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definition</w:t>
      </w:r>
      <w:r w:rsidR="0039634A">
        <w:t xml:space="preserve"> </w:t>
      </w:r>
      <w:r>
        <w:t>and</w:t>
      </w:r>
      <w:r w:rsidR="0039634A">
        <w:t xml:space="preserve"> </w:t>
      </w:r>
      <w:r>
        <w:t>execute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built-in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resource</w:t>
      </w:r>
      <w:r w:rsidR="0039634A">
        <w:t xml:space="preserve"> </w:t>
      </w:r>
      <w:r>
        <w:t>to</w:t>
      </w:r>
      <w:r w:rsidR="0039634A">
        <w:t xml:space="preserve"> </w:t>
      </w:r>
      <w:r>
        <w:t>specify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that</w:t>
      </w:r>
      <w:r w:rsidR="0039634A">
        <w:t xml:space="preserve"> </w:t>
      </w:r>
      <w:r>
        <w:t>should</w:t>
      </w:r>
      <w:r w:rsidR="0039634A">
        <w:t xml:space="preserve"> </w:t>
      </w:r>
      <w:r>
        <w:t>be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(and</w:t>
      </w:r>
      <w:r w:rsidR="0039634A">
        <w:t xml:space="preserve"> </w:t>
      </w:r>
      <w:r>
        <w:t>where</w:t>
      </w:r>
      <w:r w:rsidR="0039634A">
        <w:t xml:space="preserve"> </w:t>
      </w:r>
      <w:r>
        <w:t>to</w:t>
      </w:r>
      <w:r w:rsidR="0039634A">
        <w:t xml:space="preserve"> </w:t>
      </w:r>
      <w:r>
        <w:t>find</w:t>
      </w:r>
      <w:r w:rsidR="0039634A">
        <w:t xml:space="preserve"> </w:t>
      </w:r>
      <w:r>
        <w:t>them</w:t>
      </w:r>
      <w:r w:rsidR="0039634A">
        <w:t xml:space="preserve"> </w:t>
      </w:r>
      <w:r>
        <w:t>if</w:t>
      </w:r>
      <w:r w:rsidR="0039634A">
        <w:t xml:space="preserve"> </w:t>
      </w:r>
      <w:r>
        <w:t>they</w:t>
      </w:r>
      <w:r w:rsidR="0039634A">
        <w:t xml:space="preserve"> </w:t>
      </w:r>
      <w:r>
        <w:t>are</w:t>
      </w:r>
      <w:r w:rsidR="0039634A">
        <w:t xml:space="preserve"> </w:t>
      </w:r>
      <w:r>
        <w:t>not).</w:t>
      </w:r>
    </w:p>
    <w:p w14:paraId="5951754B" w14:textId="6B73E5D5" w:rsidR="00F80830" w:rsidRPr="00490C0B" w:rsidRDefault="00F80830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250DA87F" w14:textId="50A78C78" w:rsidR="00F80830" w:rsidRDefault="00F80830" w:rsidP="00192A56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2019</w:t>
      </w:r>
      <w:r w:rsidR="0039634A">
        <w:t xml:space="preserve"> </w:t>
      </w:r>
      <w:r>
        <w:t>built-in</w:t>
      </w:r>
      <w:r w:rsidR="0039634A">
        <w:t xml:space="preserve"> </w:t>
      </w:r>
      <w:r>
        <w:t>resources</w:t>
      </w:r>
      <w:r w:rsidR="0039634A">
        <w:t xml:space="preserve"> </w:t>
      </w:r>
      <w:r>
        <w:t>and</w:t>
      </w:r>
      <w:r w:rsidR="0039634A">
        <w:t xml:space="preserve"> </w:t>
      </w:r>
      <w:r>
        <w:t>use</w:t>
      </w:r>
      <w:r w:rsidR="0039634A">
        <w:t xml:space="preserve"> </w:t>
      </w:r>
      <w:r>
        <w:t>these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and</w:t>
      </w:r>
      <w:r w:rsidR="0039634A">
        <w:t xml:space="preserve"> </w:t>
      </w:r>
      <w:r>
        <w:t>compile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on</w:t>
      </w:r>
      <w:r w:rsidR="0039634A">
        <w:t xml:space="preserve"> </w:t>
      </w:r>
      <w:r>
        <w:t>server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to</w:t>
      </w:r>
      <w:r w:rsidR="0039634A">
        <w:t xml:space="preserve"> </w:t>
      </w:r>
      <w:r>
        <w:t>then</w:t>
      </w:r>
      <w:r w:rsidR="0039634A">
        <w:t xml:space="preserve"> </w:t>
      </w: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Web-Server</w:t>
      </w:r>
      <w:r w:rsidR="0039634A">
        <w:t xml:space="preserve"> </w:t>
      </w:r>
      <w:r>
        <w:t>feature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second</w:t>
      </w:r>
      <w:r w:rsidR="0039634A">
        <w:t xml:space="preserve"> </w:t>
      </w:r>
      <w:r>
        <w:t>server,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</w:p>
    <w:p w14:paraId="1805D958" w14:textId="3489BB48" w:rsidR="00F80830" w:rsidRDefault="00F80830" w:rsidP="00192A56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relies</w:t>
      </w:r>
      <w:r w:rsidR="0039634A">
        <w:t xml:space="preserve"> </w:t>
      </w:r>
      <w:r>
        <w:t>on</w:t>
      </w:r>
      <w:r w:rsidR="0039634A">
        <w:t xml:space="preserve"> </w:t>
      </w:r>
      <w:r>
        <w:t>two</w:t>
      </w:r>
      <w:r w:rsidR="0039634A">
        <w:t xml:space="preserve"> </w:t>
      </w:r>
      <w:r>
        <w:t>files</w:t>
      </w:r>
      <w:r w:rsidR="0039634A">
        <w:t xml:space="preserve"> </w:t>
      </w:r>
      <w:r>
        <w:t>being</w:t>
      </w:r>
      <w:r w:rsidR="0039634A">
        <w:t xml:space="preserve"> </w:t>
      </w:r>
      <w:r>
        <w:t>created</w:t>
      </w:r>
      <w:r w:rsidR="0039634A">
        <w:t xml:space="preserve"> </w:t>
      </w:r>
      <w:r>
        <w:t>and</w:t>
      </w:r>
      <w:r w:rsidR="0039634A">
        <w:t xml:space="preserve"> </w:t>
      </w:r>
      <w:r>
        <w:t>shared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DC1</w:t>
      </w:r>
      <w:r>
        <w:t>.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files</w:t>
      </w:r>
      <w:r w:rsidR="0039634A">
        <w:t xml:space="preserve"> </w:t>
      </w:r>
      <w:r>
        <w:t>are</w:t>
      </w:r>
      <w:r w:rsidR="0039634A">
        <w:t xml:space="preserve"> </w:t>
      </w:r>
      <w:r w:rsidRPr="000C66E6">
        <w:rPr>
          <w:rStyle w:val="CodeInTextPACKT"/>
        </w:rPr>
        <w:t>Index.Htm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Page2.Htm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files</w:t>
      </w:r>
      <w:r w:rsidR="0039634A">
        <w:t xml:space="preserve"> </w:t>
      </w:r>
      <w:r>
        <w:t>are</w:t>
      </w:r>
      <w:r w:rsidR="0039634A">
        <w:t xml:space="preserve"> </w:t>
      </w:r>
      <w:r>
        <w:t>created</w:t>
      </w:r>
      <w:r w:rsidR="0039634A">
        <w:t xml:space="preserve"> </w:t>
      </w:r>
      <w:r>
        <w:t>and</w:t>
      </w:r>
      <w:r w:rsidR="0039634A">
        <w:t xml:space="preserve"> </w:t>
      </w:r>
      <w:r>
        <w:t>shared</w:t>
      </w:r>
      <w:r w:rsidR="0039634A">
        <w:t xml:space="preserve"> </w:t>
      </w:r>
      <w:r>
        <w:t>as</w:t>
      </w:r>
      <w:r w:rsidR="0039634A">
        <w:t xml:space="preserve"> </w:t>
      </w:r>
      <w:r w:rsidRPr="000C66E6">
        <w:rPr>
          <w:rStyle w:val="CodeInTextPACKT"/>
        </w:rPr>
        <w:t>\\DC1\ReskitApp</w:t>
      </w:r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</w:t>
      </w:r>
      <w:r w:rsidR="0039634A">
        <w:t xml:space="preserve"> </w:t>
      </w:r>
      <w:r>
        <w:t>to</w:t>
      </w:r>
      <w:r w:rsidR="0039634A">
        <w:t xml:space="preserve"> </w:t>
      </w:r>
      <w:r>
        <w:t>achieve</w:t>
      </w:r>
      <w:r w:rsidR="0039634A">
        <w:t xml:space="preserve"> </w:t>
      </w:r>
      <w:r>
        <w:t>this,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run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:</w:t>
      </w:r>
    </w:p>
    <w:p w14:paraId="336FCA34" w14:textId="1C604110" w:rsidR="00F80830" w:rsidRDefault="00F80830" w:rsidP="00192A56">
      <w:pPr>
        <w:pStyle w:val="CodePACKT"/>
      </w:pPr>
      <w:r>
        <w:t>#</w:t>
      </w:r>
      <w:r w:rsidR="0039634A">
        <w:t xml:space="preserve"> </w:t>
      </w:r>
      <w:r>
        <w:t>Setup</w:t>
      </w:r>
      <w:r w:rsidR="0039634A">
        <w:t xml:space="preserve"> </w:t>
      </w:r>
      <w:r>
        <w:t>for</w:t>
      </w:r>
      <w:r w:rsidR="0039634A">
        <w:t xml:space="preserve"> </w:t>
      </w:r>
      <w:r>
        <w:t>DSC</w:t>
      </w:r>
      <w:r w:rsidR="0039634A">
        <w:t xml:space="preserve"> </w:t>
      </w:r>
      <w:r>
        <w:t>Recipe</w:t>
      </w:r>
    </w:p>
    <w:p w14:paraId="62AD006F" w14:textId="3B76D0B8" w:rsidR="00F80830" w:rsidRDefault="00F80830" w:rsidP="00192A56">
      <w:pPr>
        <w:pStyle w:val="CodePACKT"/>
      </w:pPr>
      <w:r>
        <w:t>#</w:t>
      </w:r>
      <w:r w:rsidR="0039634A">
        <w:t xml:space="preserve"> </w:t>
      </w:r>
      <w:r>
        <w:t>Create</w:t>
      </w:r>
      <w:r w:rsidR="0039634A">
        <w:t xml:space="preserve"> </w:t>
      </w:r>
      <w:r>
        <w:t>folder/share</w:t>
      </w:r>
      <w:r w:rsidR="0039634A">
        <w:t xml:space="preserve"> </w:t>
      </w:r>
      <w:r>
        <w:t>on</w:t>
      </w:r>
      <w:r w:rsidR="0039634A">
        <w:t xml:space="preserve"> </w:t>
      </w:r>
      <w:r>
        <w:t>DC1</w:t>
      </w:r>
    </w:p>
    <w:p w14:paraId="21F69079" w14:textId="2D79F595" w:rsidR="00F80830" w:rsidRDefault="00F80830" w:rsidP="00192A56">
      <w:pPr>
        <w:pStyle w:val="CodePACKT"/>
      </w:pPr>
      <w:r>
        <w:t>$SB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0B1125E3" w14:textId="043EBC24" w:rsidR="00F80830" w:rsidRDefault="0039634A" w:rsidP="00192A56">
      <w:pPr>
        <w:pStyle w:val="CodePACKT"/>
      </w:pPr>
      <w:r>
        <w:t xml:space="preserve">  </w:t>
      </w:r>
      <w:r w:rsidR="00F80830">
        <w:t>New-Item</w:t>
      </w:r>
      <w:r>
        <w:t xml:space="preserve"> </w:t>
      </w:r>
      <w:r w:rsidR="00F80830">
        <w:t>C:\ReskitApp</w:t>
      </w:r>
      <w:r>
        <w:t xml:space="preserve"> </w:t>
      </w:r>
      <w:r w:rsidR="00F80830">
        <w:t>-ItemType</w:t>
      </w:r>
      <w:r>
        <w:t xml:space="preserve"> </w:t>
      </w:r>
      <w:r w:rsidR="00F80830">
        <w:t>Directory</w:t>
      </w:r>
    </w:p>
    <w:p w14:paraId="2BE72439" w14:textId="16B8E297" w:rsidR="00F80830" w:rsidRDefault="0039634A" w:rsidP="00192A56">
      <w:pPr>
        <w:pStyle w:val="CodePACKT"/>
      </w:pPr>
      <w:r>
        <w:t xml:space="preserve">  </w:t>
      </w:r>
      <w:r w:rsidR="00F80830">
        <w:t>New-</w:t>
      </w:r>
      <w:proofErr w:type="spellStart"/>
      <w:r w:rsidR="00F80830">
        <w:t>SMBShare</w:t>
      </w:r>
      <w:proofErr w:type="spellEnd"/>
      <w:r>
        <w:t xml:space="preserve"> </w:t>
      </w:r>
      <w:r w:rsidR="00F80830">
        <w:t>-Name</w:t>
      </w:r>
      <w:r>
        <w:t xml:space="preserve"> </w:t>
      </w:r>
      <w:proofErr w:type="spellStart"/>
      <w:r w:rsidR="00F80830">
        <w:t>ReskitApp</w:t>
      </w:r>
      <w:proofErr w:type="spellEnd"/>
      <w:r>
        <w:t xml:space="preserve"> </w:t>
      </w:r>
      <w:r w:rsidR="00F80830">
        <w:t>-Path</w:t>
      </w:r>
      <w:r>
        <w:t xml:space="preserve"> </w:t>
      </w:r>
      <w:r w:rsidR="00F80830">
        <w:t>C:\ReskitApp</w:t>
      </w:r>
    </w:p>
    <w:p w14:paraId="5D655F5E" w14:textId="77777777" w:rsidR="00F80830" w:rsidRDefault="00F80830" w:rsidP="00192A56">
      <w:pPr>
        <w:pStyle w:val="CodePACKT"/>
      </w:pPr>
      <w:r>
        <w:t>}</w:t>
      </w:r>
    </w:p>
    <w:p w14:paraId="15088FFD" w14:textId="02F4DBCB" w:rsidR="00F80830" w:rsidRDefault="00F80830" w:rsidP="00192A56">
      <w:pPr>
        <w:pStyle w:val="Code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DC1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</w:t>
      </w:r>
      <w:r w:rsidR="0039634A">
        <w:t xml:space="preserve"> </w:t>
      </w:r>
      <w:r>
        <w:t>|</w:t>
      </w:r>
    </w:p>
    <w:p w14:paraId="04889389" w14:textId="4DD2AF7F" w:rsidR="00F80830" w:rsidRDefault="0039634A" w:rsidP="00192A56">
      <w:pPr>
        <w:pStyle w:val="CodePACKT"/>
      </w:pPr>
      <w:r>
        <w:t xml:space="preserve">  </w:t>
      </w:r>
      <w:r w:rsidR="00F80830">
        <w:t>Out-Null</w:t>
      </w:r>
    </w:p>
    <w:p w14:paraId="0690B235" w14:textId="67529211" w:rsidR="00F80830" w:rsidRDefault="00F80830" w:rsidP="00192A56">
      <w:pPr>
        <w:pStyle w:val="CodePACKT"/>
      </w:pPr>
      <w:r>
        <w:t>#</w:t>
      </w:r>
      <w:r w:rsidR="0039634A">
        <w:t xml:space="preserve"> </w:t>
      </w:r>
      <w:r>
        <w:t>Create</w:t>
      </w:r>
      <w:r w:rsidR="0039634A">
        <w:t xml:space="preserve"> </w:t>
      </w:r>
      <w:r>
        <w:t>Index.Htm</w:t>
      </w:r>
      <w:r w:rsidR="0039634A">
        <w:t xml:space="preserve"> </w:t>
      </w:r>
      <w:r>
        <w:t>on</w:t>
      </w:r>
      <w:r w:rsidR="0039634A">
        <w:t xml:space="preserve"> </w:t>
      </w:r>
      <w:r>
        <w:t>DC1</w:t>
      </w:r>
    </w:p>
    <w:p w14:paraId="78116102" w14:textId="0A9A3A8D" w:rsidR="00F80830" w:rsidRDefault="00F80830" w:rsidP="00192A56">
      <w:pPr>
        <w:pStyle w:val="CodePACKT"/>
      </w:pPr>
      <w:r>
        <w:t>$HP</w:t>
      </w:r>
      <w:r w:rsidR="0039634A">
        <w:t xml:space="preserve">    </w:t>
      </w:r>
      <w:r>
        <w:t>=</w:t>
      </w:r>
      <w:r w:rsidR="0039634A">
        <w:t xml:space="preserve"> </w:t>
      </w:r>
      <w:r>
        <w:t>'\\DC1.Reskit.Org\C$\</w:t>
      </w:r>
      <w:proofErr w:type="spellStart"/>
      <w:r>
        <w:t>ReskitApp</w:t>
      </w:r>
      <w:proofErr w:type="spellEnd"/>
      <w:r>
        <w:t>\Index.htm'</w:t>
      </w:r>
    </w:p>
    <w:p w14:paraId="4DC38E0D" w14:textId="2DD19A25" w:rsidR="00F80830" w:rsidRDefault="00F80830" w:rsidP="00192A56">
      <w:pPr>
        <w:pStyle w:val="CodePACKT"/>
      </w:pPr>
      <w:r>
        <w:t>$P2</w:t>
      </w:r>
      <w:r w:rsidR="0039634A">
        <w:t xml:space="preserve">    </w:t>
      </w:r>
      <w:r>
        <w:t>=</w:t>
      </w:r>
      <w:r w:rsidR="0039634A">
        <w:t xml:space="preserve"> </w:t>
      </w:r>
      <w:r>
        <w:t>'\\DC1.Reskit.Org\C$\</w:t>
      </w:r>
      <w:proofErr w:type="spellStart"/>
      <w:r>
        <w:t>ReskitApp</w:t>
      </w:r>
      <w:proofErr w:type="spellEnd"/>
      <w:r>
        <w:t>\Page2.htm'</w:t>
      </w:r>
    </w:p>
    <w:p w14:paraId="622D5A2B" w14:textId="77777777" w:rsidR="00F80830" w:rsidRDefault="00F80830" w:rsidP="00192A56">
      <w:pPr>
        <w:pStyle w:val="CodePACKT"/>
      </w:pPr>
    </w:p>
    <w:p w14:paraId="00E90E79" w14:textId="79DEE70B" w:rsidR="00F80830" w:rsidRDefault="00F80830" w:rsidP="00192A56">
      <w:pPr>
        <w:pStyle w:val="CodePACKT"/>
      </w:pPr>
      <w:r>
        <w:t>$Index</w:t>
      </w:r>
      <w:r w:rsidR="0039634A">
        <w:t xml:space="preserve"> </w:t>
      </w:r>
      <w:r>
        <w:t>=</w:t>
      </w:r>
      <w:r w:rsidR="0039634A">
        <w:t xml:space="preserve"> </w:t>
      </w:r>
      <w:r>
        <w:t>@"</w:t>
      </w:r>
    </w:p>
    <w:p w14:paraId="07DCEC30" w14:textId="369BD7A3" w:rsidR="00F80830" w:rsidRDefault="00F80830" w:rsidP="00192A56">
      <w:pPr>
        <w:pStyle w:val="CodePACKT"/>
      </w:pPr>
      <w:r>
        <w:t>&lt;!DOCTYPE</w:t>
      </w:r>
      <w:r w:rsidR="0039634A">
        <w:t xml:space="preserve"> </w:t>
      </w:r>
      <w:r>
        <w:t>html&gt;</w:t>
      </w:r>
    </w:p>
    <w:p w14:paraId="415D91B4" w14:textId="77777777" w:rsidR="00F80830" w:rsidRDefault="00F80830" w:rsidP="00192A56">
      <w:pPr>
        <w:pStyle w:val="CodePACKT"/>
      </w:pPr>
      <w:r>
        <w:t>&lt;html&gt;&lt;head&gt;&lt;title&gt;</w:t>
      </w:r>
    </w:p>
    <w:p w14:paraId="3DAB886F" w14:textId="74C8F815" w:rsidR="00F80830" w:rsidRDefault="00F80830" w:rsidP="00192A56">
      <w:pPr>
        <w:pStyle w:val="CodePACKT"/>
      </w:pPr>
      <w:r>
        <w:t>Main</w:t>
      </w:r>
      <w:r w:rsidR="0039634A">
        <w:t xml:space="preserve"> </w:t>
      </w:r>
      <w:r>
        <w:t>Page</w:t>
      </w:r>
      <w:r w:rsidR="0039634A">
        <w:t xml:space="preserve"> </w:t>
      </w:r>
      <w:r>
        <w:t>-</w:t>
      </w:r>
      <w:r w:rsidR="0039634A">
        <w:t xml:space="preserve"> </w:t>
      </w:r>
      <w:proofErr w:type="spellStart"/>
      <w:r>
        <w:t>ReskitApp</w:t>
      </w:r>
      <w:proofErr w:type="spellEnd"/>
      <w:r w:rsidR="0039634A">
        <w:t xml:space="preserve"> </w:t>
      </w:r>
      <w:r>
        <w:t>Application&lt;/title&gt;&lt;/head&gt;</w:t>
      </w:r>
    </w:p>
    <w:p w14:paraId="789DEAFB" w14:textId="77777777" w:rsidR="00F80830" w:rsidRDefault="00F80830" w:rsidP="00192A56">
      <w:pPr>
        <w:pStyle w:val="CodePACKT"/>
      </w:pPr>
      <w:r>
        <w:t>&lt;body&gt;&lt;p&gt;&lt;center&gt;&lt;b&gt;</w:t>
      </w:r>
    </w:p>
    <w:p w14:paraId="5D4C8529" w14:textId="3AC57C44" w:rsidR="00F80830" w:rsidRDefault="00F80830" w:rsidP="00192A56">
      <w:pPr>
        <w:pStyle w:val="CodePACKT"/>
      </w:pPr>
      <w:r>
        <w:t>HOME</w:t>
      </w:r>
      <w:r w:rsidR="0039634A">
        <w:t xml:space="preserve"> </w:t>
      </w:r>
      <w:r>
        <w:t>PAGE</w:t>
      </w:r>
      <w:r w:rsidR="0039634A">
        <w:t xml:space="preserve"> </w:t>
      </w:r>
      <w:r>
        <w:t>FOR</w:t>
      </w:r>
      <w:r w:rsidR="0039634A">
        <w:t xml:space="preserve"> </w:t>
      </w:r>
      <w:r>
        <w:t>RESKITAPP</w:t>
      </w:r>
      <w:r w:rsidR="0039634A">
        <w:t xml:space="preserve"> </w:t>
      </w:r>
      <w:r>
        <w:t>APPLICATION&lt;/b&gt;&lt;/p&gt;</w:t>
      </w:r>
    </w:p>
    <w:p w14:paraId="5B9D57F9" w14:textId="76A17735" w:rsidR="00F80830" w:rsidRDefault="00F80830" w:rsidP="00192A56">
      <w:pPr>
        <w:pStyle w:val="CodePACKT"/>
      </w:pP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the</w:t>
      </w:r>
      <w:r w:rsidR="0039634A">
        <w:t xml:space="preserve"> </w:t>
      </w:r>
      <w:r>
        <w:t>root</w:t>
      </w:r>
      <w:r w:rsidR="0039634A">
        <w:t xml:space="preserve"> </w:t>
      </w:r>
      <w:r>
        <w:t>page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RESKITAPP</w:t>
      </w:r>
      <w:r w:rsidR="0039634A">
        <w:t xml:space="preserve"> </w:t>
      </w:r>
      <w:r>
        <w:t>application</w:t>
      </w:r>
    </w:p>
    <w:p w14:paraId="3E44E2BE" w14:textId="77777777" w:rsidR="00F80830" w:rsidRDefault="00F80830" w:rsidP="00192A56">
      <w:pPr>
        <w:pStyle w:val="CodePACK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hr</w:t>
      </w:r>
      <w:proofErr w:type="spellEnd"/>
      <w:r>
        <w:t>&gt;</w:t>
      </w:r>
    </w:p>
    <w:p w14:paraId="73BB7374" w14:textId="08699A7B" w:rsidR="00F80830" w:rsidRDefault="00F80830" w:rsidP="00192A56">
      <w:pPr>
        <w:pStyle w:val="CodePACKT"/>
      </w:pPr>
      <w:r>
        <w:t>Pushed</w:t>
      </w:r>
      <w:r w:rsidR="0039634A">
        <w:t xml:space="preserve"> </w:t>
      </w:r>
      <w:r>
        <w:t>via</w:t>
      </w:r>
      <w:r w:rsidR="0039634A">
        <w:t xml:space="preserve"> </w:t>
      </w:r>
      <w:r>
        <w:t>DSC&lt;/p&gt;&lt;</w:t>
      </w:r>
      <w:proofErr w:type="spellStart"/>
      <w:r>
        <w:t>br</w:t>
      </w:r>
      <w:proofErr w:type="spellEnd"/>
      <w:r>
        <w:t>&gt;&lt;</w:t>
      </w:r>
      <w:proofErr w:type="spellStart"/>
      <w:r>
        <w:t>hr</w:t>
      </w:r>
      <w:proofErr w:type="spellEnd"/>
      <w:r>
        <w:t>&gt;</w:t>
      </w:r>
    </w:p>
    <w:p w14:paraId="79492093" w14:textId="0D380CFE" w:rsidR="00F80830" w:rsidRDefault="00F80830" w:rsidP="00192A56">
      <w:pPr>
        <w:pStyle w:val="CodePACKT"/>
      </w:pPr>
      <w:r>
        <w:t>&lt;a</w:t>
      </w:r>
      <w:r w:rsidR="0039634A">
        <w:t xml:space="preserve"> </w:t>
      </w:r>
      <w:proofErr w:type="spellStart"/>
      <w:r>
        <w:t>href</w:t>
      </w:r>
      <w:proofErr w:type="spellEnd"/>
      <w:r>
        <w:t>="http://SRV2/</w:t>
      </w:r>
      <w:proofErr w:type="spellStart"/>
      <w:r>
        <w:t>ReskitApp</w:t>
      </w:r>
      <w:proofErr w:type="spellEnd"/>
      <w:r>
        <w:t>/Page2.htm"&gt;</w:t>
      </w:r>
    </w:p>
    <w:p w14:paraId="057395ED" w14:textId="75C2629C" w:rsidR="00F80830" w:rsidRDefault="00F80830" w:rsidP="00192A56">
      <w:pPr>
        <w:pStyle w:val="CodePACKT"/>
      </w:pPr>
      <w:r>
        <w:t>Click</w:t>
      </w:r>
      <w:r w:rsidR="0039634A">
        <w:t xml:space="preserve"> </w:t>
      </w:r>
      <w:r>
        <w:t>to</w:t>
      </w:r>
      <w:r w:rsidR="0039634A">
        <w:t xml:space="preserve"> </w:t>
      </w:r>
      <w:r>
        <w:t>View</w:t>
      </w:r>
      <w:r w:rsidR="0039634A">
        <w:t xml:space="preserve"> </w:t>
      </w:r>
      <w:r>
        <w:t>Page</w:t>
      </w:r>
      <w:r w:rsidR="0039634A">
        <w:t xml:space="preserve"> </w:t>
      </w:r>
      <w:r>
        <w:t>2&lt;/a&gt;</w:t>
      </w:r>
    </w:p>
    <w:p w14:paraId="3E4B5594" w14:textId="77777777" w:rsidR="00F80830" w:rsidRDefault="00F80830" w:rsidP="00192A56">
      <w:pPr>
        <w:pStyle w:val="CodePACKT"/>
      </w:pPr>
      <w:r>
        <w:t>&lt;/center&gt;</w:t>
      </w:r>
    </w:p>
    <w:p w14:paraId="6B1ED63F" w14:textId="77777777" w:rsidR="00F80830" w:rsidRDefault="00F80830" w:rsidP="00192A56">
      <w:pPr>
        <w:pStyle w:val="CodePACK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hr</w:t>
      </w:r>
      <w:proofErr w:type="spellEnd"/>
      <w:r>
        <w:t>&gt;&lt;/body&gt;&lt;/html&gt;</w:t>
      </w:r>
    </w:p>
    <w:p w14:paraId="190E13AB" w14:textId="77777777" w:rsidR="00F80830" w:rsidRDefault="00F80830" w:rsidP="00192A56">
      <w:pPr>
        <w:pStyle w:val="CodePACKT"/>
      </w:pPr>
      <w:r>
        <w:t>"@</w:t>
      </w:r>
    </w:p>
    <w:p w14:paraId="4C15466F" w14:textId="5688E9C2" w:rsidR="00F80830" w:rsidRDefault="00F80830" w:rsidP="00192A56">
      <w:pPr>
        <w:pStyle w:val="CodePACKT"/>
      </w:pPr>
      <w:r>
        <w:lastRenderedPageBreak/>
        <w:t>$Index</w:t>
      </w:r>
      <w:r w:rsidR="0039634A">
        <w:t xml:space="preserve"> </w:t>
      </w:r>
      <w:r>
        <w:t>|</w:t>
      </w:r>
      <w:r w:rsidR="0039634A">
        <w:t xml:space="preserve"> </w:t>
      </w:r>
    </w:p>
    <w:p w14:paraId="673BFCD1" w14:textId="06CC6750" w:rsidR="00F80830" w:rsidRDefault="0039634A" w:rsidP="00192A56">
      <w:pPr>
        <w:pStyle w:val="CodePACKT"/>
      </w:pPr>
      <w:r>
        <w:t xml:space="preserve">  </w:t>
      </w:r>
      <w:r w:rsidR="00F80830">
        <w:t>Out-File</w:t>
      </w:r>
      <w:r>
        <w:t xml:space="preserve"> </w:t>
      </w:r>
      <w:r w:rsidR="00F80830">
        <w:t>-</w:t>
      </w:r>
      <w:proofErr w:type="spellStart"/>
      <w:r w:rsidR="00F80830">
        <w:t>FilePath</w:t>
      </w:r>
      <w:proofErr w:type="spellEnd"/>
      <w:r>
        <w:t xml:space="preserve"> </w:t>
      </w:r>
      <w:r w:rsidR="00F80830">
        <w:t>$HP</w:t>
      </w:r>
      <w:r>
        <w:t xml:space="preserve"> </w:t>
      </w:r>
      <w:r w:rsidR="00F80830">
        <w:t>-Force</w:t>
      </w:r>
    </w:p>
    <w:p w14:paraId="035EDEBB" w14:textId="14374637" w:rsidR="00F80830" w:rsidRDefault="00F80830" w:rsidP="00192A56">
      <w:pPr>
        <w:pStyle w:val="CodePACKT"/>
      </w:pPr>
      <w:r>
        <w:t>#</w:t>
      </w:r>
      <w:r w:rsidR="0039634A">
        <w:t xml:space="preserve"> </w:t>
      </w:r>
      <w:r>
        <w:t>Create</w:t>
      </w:r>
      <w:r w:rsidR="0039634A">
        <w:t xml:space="preserve"> </w:t>
      </w:r>
      <w:r>
        <w:t>Page2.htm</w:t>
      </w:r>
      <w:r w:rsidR="0039634A">
        <w:t xml:space="preserve"> </w:t>
      </w:r>
      <w:r>
        <w:t>on</w:t>
      </w:r>
      <w:r w:rsidR="0039634A">
        <w:t xml:space="preserve"> </w:t>
      </w:r>
      <w:r>
        <w:t>DC1</w:t>
      </w:r>
    </w:p>
    <w:p w14:paraId="699368A0" w14:textId="103385DE" w:rsidR="00F80830" w:rsidRDefault="00F80830" w:rsidP="00192A56">
      <w:pPr>
        <w:pStyle w:val="CodePACKT"/>
      </w:pPr>
      <w:r>
        <w:t>$Page2</w:t>
      </w:r>
      <w:r w:rsidR="0039634A">
        <w:t xml:space="preserve"> </w:t>
      </w:r>
      <w:r>
        <w:t>=</w:t>
      </w:r>
      <w:r w:rsidR="0039634A">
        <w:t xml:space="preserve"> </w:t>
      </w:r>
      <w:r>
        <w:t>@"</w:t>
      </w:r>
    </w:p>
    <w:p w14:paraId="5721A0E8" w14:textId="4AD73B2F" w:rsidR="00F80830" w:rsidRDefault="00F80830" w:rsidP="00192A56">
      <w:pPr>
        <w:pStyle w:val="CodePACKT"/>
      </w:pPr>
      <w:r>
        <w:t>&lt;!DOCTYPE</w:t>
      </w:r>
      <w:r w:rsidR="0039634A">
        <w:t xml:space="preserve"> </w:t>
      </w:r>
      <w:r>
        <w:t>html&gt;</w:t>
      </w:r>
    </w:p>
    <w:p w14:paraId="4026DBDE" w14:textId="77777777" w:rsidR="00F80830" w:rsidRDefault="00F80830" w:rsidP="00192A56">
      <w:pPr>
        <w:pStyle w:val="CodePACKT"/>
      </w:pPr>
      <w:r>
        <w:t>&lt;html&gt;</w:t>
      </w:r>
    </w:p>
    <w:p w14:paraId="2DCDA998" w14:textId="58DCF799" w:rsidR="00F80830" w:rsidRDefault="00F80830" w:rsidP="00192A56">
      <w:pPr>
        <w:pStyle w:val="CodePACKT"/>
      </w:pPr>
      <w:r>
        <w:t>&lt;head&gt;&lt;title&gt;</w:t>
      </w:r>
      <w:proofErr w:type="spellStart"/>
      <w:r>
        <w:t>ReskitApp</w:t>
      </w:r>
      <w:proofErr w:type="spellEnd"/>
      <w:r w:rsidR="0039634A">
        <w:t xml:space="preserve"> </w:t>
      </w:r>
      <w:r>
        <w:t>Application</w:t>
      </w:r>
      <w:r w:rsidR="0039634A">
        <w:t xml:space="preserve"> </w:t>
      </w:r>
      <w:r>
        <w:t>-</w:t>
      </w:r>
      <w:r w:rsidR="0039634A">
        <w:t xml:space="preserve"> </w:t>
      </w:r>
      <w:r>
        <w:t>Page</w:t>
      </w:r>
      <w:r w:rsidR="0039634A">
        <w:t xml:space="preserve"> </w:t>
      </w:r>
      <w:r>
        <w:t>2&lt;/title&gt;&lt;/head&gt;</w:t>
      </w:r>
    </w:p>
    <w:p w14:paraId="45EFECCF" w14:textId="77777777" w:rsidR="00F80830" w:rsidRDefault="00F80830" w:rsidP="00192A56">
      <w:pPr>
        <w:pStyle w:val="CodePACKT"/>
      </w:pPr>
      <w:r>
        <w:t>&lt;body&gt;&lt;p&gt;&lt;center&gt;</w:t>
      </w:r>
    </w:p>
    <w:p w14:paraId="205C8AB5" w14:textId="18D583C2" w:rsidR="00F80830" w:rsidRDefault="00F80830" w:rsidP="00192A56">
      <w:pPr>
        <w:pStyle w:val="CodePACKT"/>
      </w:pPr>
      <w:r>
        <w:t>&lt;b&gt;Page</w:t>
      </w:r>
      <w:r w:rsidR="0039634A">
        <w:t xml:space="preserve"> </w:t>
      </w:r>
      <w:r>
        <w:t>2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>
        <w:t>ReskitApp</w:t>
      </w:r>
      <w:proofErr w:type="spellEnd"/>
      <w:r w:rsidR="0039634A">
        <w:t xml:space="preserve"> </w:t>
      </w:r>
      <w:r>
        <w:t>Web</w:t>
      </w:r>
      <w:r w:rsidR="0039634A">
        <w:t xml:space="preserve"> </w:t>
      </w:r>
      <w:r>
        <w:t>Application&lt;/b&gt;&lt;/p&gt;</w:t>
      </w:r>
    </w:p>
    <w:p w14:paraId="1941FC80" w14:textId="0CD6D8B8" w:rsidR="00F80830" w:rsidRDefault="00F80830" w:rsidP="00192A56">
      <w:pPr>
        <w:pStyle w:val="CodePACKT"/>
      </w:pPr>
      <w:r>
        <w:t>&lt;a</w:t>
      </w:r>
      <w:r w:rsidR="0039634A">
        <w:t xml:space="preserve"> </w:t>
      </w:r>
      <w:proofErr w:type="spellStart"/>
      <w:r>
        <w:t>href</w:t>
      </w:r>
      <w:proofErr w:type="spellEnd"/>
      <w:r>
        <w:t>="http://SRV2/</w:t>
      </w:r>
      <w:proofErr w:type="spellStart"/>
      <w:r>
        <w:t>ReskitApp</w:t>
      </w:r>
      <w:proofErr w:type="spellEnd"/>
      <w:r>
        <w:t>/Index.htm"&gt;</w:t>
      </w:r>
    </w:p>
    <w:p w14:paraId="13807D90" w14:textId="4D7CE794" w:rsidR="00F80830" w:rsidRDefault="00F80830" w:rsidP="00192A56">
      <w:pPr>
        <w:pStyle w:val="CodePACKT"/>
      </w:pPr>
      <w:r>
        <w:t>Click</w:t>
      </w:r>
      <w:r w:rsidR="0039634A">
        <w:t xml:space="preserve"> </w:t>
      </w:r>
      <w:r>
        <w:t>to</w:t>
      </w:r>
      <w:r w:rsidR="0039634A">
        <w:t xml:space="preserve"> </w:t>
      </w:r>
      <w:r>
        <w:t>Go</w:t>
      </w:r>
      <w:r w:rsidR="0039634A">
        <w:t xml:space="preserve"> </w:t>
      </w:r>
      <w:r>
        <w:t>Home&lt;/a&gt;</w:t>
      </w:r>
    </w:p>
    <w:p w14:paraId="435DC698" w14:textId="77777777" w:rsidR="00F80830" w:rsidRDefault="00F80830" w:rsidP="00192A56">
      <w:pPr>
        <w:pStyle w:val="CodePACKT"/>
      </w:pPr>
      <w:r>
        <w:t>&lt;</w:t>
      </w:r>
      <w:proofErr w:type="spellStart"/>
      <w:r>
        <w:t>hr</w:t>
      </w:r>
      <w:proofErr w:type="spellEnd"/>
      <w:r>
        <w:t>&gt;&lt;/body&gt;&lt;/html&gt;</w:t>
      </w:r>
    </w:p>
    <w:p w14:paraId="7F98816B" w14:textId="12D6FB37" w:rsidR="00F80830" w:rsidRDefault="00F80830" w:rsidP="00192A56">
      <w:pPr>
        <w:pStyle w:val="CodePACKT"/>
      </w:pPr>
      <w:r>
        <w:t>"@</w:t>
      </w:r>
      <w:r w:rsidR="0039634A">
        <w:t xml:space="preserve"> </w:t>
      </w:r>
    </w:p>
    <w:p w14:paraId="18A9DBA9" w14:textId="574C7C22" w:rsidR="00F80830" w:rsidRDefault="00F80830" w:rsidP="00192A56">
      <w:pPr>
        <w:pStyle w:val="CodePACKT"/>
      </w:pPr>
      <w:r>
        <w:t>$Page2</w:t>
      </w:r>
      <w:r w:rsidR="0039634A">
        <w:t xml:space="preserve"> </w:t>
      </w:r>
      <w:r>
        <w:t>|</w:t>
      </w:r>
      <w:r w:rsidR="0039634A">
        <w:t xml:space="preserve"> </w:t>
      </w:r>
    </w:p>
    <w:p w14:paraId="475CAA8D" w14:textId="0E6659EB" w:rsidR="00F80830" w:rsidRDefault="0039634A" w:rsidP="00192A56">
      <w:pPr>
        <w:pStyle w:val="CodePACKT"/>
      </w:pPr>
      <w:r>
        <w:t xml:space="preserve">  </w:t>
      </w:r>
      <w:r w:rsidR="00F80830">
        <w:t>Out-File</w:t>
      </w:r>
      <w:r>
        <w:t xml:space="preserve"> </w:t>
      </w:r>
      <w:r w:rsidR="00F80830">
        <w:t>-</w:t>
      </w:r>
      <w:proofErr w:type="spellStart"/>
      <w:r w:rsidR="00F80830">
        <w:t>FilePath</w:t>
      </w:r>
      <w:proofErr w:type="spellEnd"/>
      <w:r>
        <w:t xml:space="preserve"> </w:t>
      </w:r>
      <w:r w:rsidR="00F80830">
        <w:t>$P2</w:t>
      </w:r>
      <w:r>
        <w:t xml:space="preserve"> </w:t>
      </w:r>
      <w:r w:rsidR="00F80830">
        <w:t>-Force</w:t>
      </w:r>
    </w:p>
    <w:p w14:paraId="4907B9FD" w14:textId="781883F2" w:rsidR="00F80830" w:rsidRDefault="00F80830" w:rsidP="00192A56">
      <w:pPr>
        <w:pStyle w:val="NormalPACKT"/>
      </w:pP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(and</w:t>
      </w:r>
      <w:r w:rsidR="0039634A">
        <w:t xml:space="preserve"> </w:t>
      </w:r>
      <w:r>
        <w:t>embellish)</w:t>
      </w:r>
      <w:r w:rsidR="0039634A">
        <w:t xml:space="preserve"> </w:t>
      </w:r>
      <w:r>
        <w:t>this</w:t>
      </w:r>
      <w:r w:rsidR="0039634A">
        <w:t xml:space="preserve"> </w:t>
      </w:r>
      <w:r>
        <w:t>code</w:t>
      </w:r>
      <w:r w:rsidR="0039634A">
        <w:t xml:space="preserve"> </w:t>
      </w:r>
      <w:r>
        <w:t>and</w:t>
      </w:r>
      <w:r w:rsidR="0039634A">
        <w:t xml:space="preserve"> </w:t>
      </w:r>
      <w:r>
        <w:t>HTML.</w:t>
      </w:r>
      <w:r w:rsidR="0039634A">
        <w:t xml:space="preserve"> </w:t>
      </w:r>
      <w:r>
        <w:t>Alternatively,</w:t>
      </w:r>
      <w:r w:rsidR="0039634A">
        <w:t xml:space="preserve"> </w:t>
      </w:r>
      <w:r>
        <w:t>the</w:t>
      </w:r>
      <w:r w:rsidR="0039634A">
        <w:t xml:space="preserve"> </w:t>
      </w:r>
      <w:r>
        <w:t>GitHub</w:t>
      </w:r>
      <w:r w:rsidR="0039634A">
        <w:t xml:space="preserve"> </w:t>
      </w:r>
      <w:r>
        <w:t>repository</w:t>
      </w:r>
      <w:r w:rsidR="0039634A">
        <w:t xml:space="preserve"> </w:t>
      </w:r>
      <w:r>
        <w:t>supporting</w:t>
      </w:r>
      <w:r w:rsidR="0039634A">
        <w:t xml:space="preserve"> </w:t>
      </w:r>
      <w:r>
        <w:t>this</w:t>
      </w:r>
      <w:r w:rsidR="0039634A">
        <w:t xml:space="preserve"> </w:t>
      </w:r>
      <w:r>
        <w:t>book</w:t>
      </w:r>
      <w:r w:rsidR="0039634A">
        <w:t xml:space="preserve"> </w:t>
      </w:r>
      <w:r>
        <w:t>has</w:t>
      </w:r>
      <w:r w:rsidR="0039634A">
        <w:t xml:space="preserve"> </w:t>
      </w:r>
      <w:r>
        <w:t>both</w:t>
      </w:r>
      <w:r w:rsidR="0039634A">
        <w:t xml:space="preserve"> </w:t>
      </w:r>
      <w:r>
        <w:t>of</w:t>
      </w:r>
      <w:r w:rsidR="0039634A">
        <w:t xml:space="preserve"> </w:t>
      </w:r>
      <w:r>
        <w:t>these</w:t>
      </w:r>
      <w:r w:rsidR="0039634A">
        <w:t xml:space="preserve"> </w:t>
      </w:r>
      <w:r>
        <w:t>files,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download.</w:t>
      </w:r>
      <w:r w:rsidR="0039634A">
        <w:t xml:space="preserve"> </w:t>
      </w:r>
      <w:r>
        <w:t>See</w:t>
      </w:r>
      <w:r w:rsidR="0039634A">
        <w:t xml:space="preserve"> </w:t>
      </w:r>
      <w:hyperlink r:id="rId5" w:history="1">
        <w:r w:rsidRPr="00192A56">
          <w:rPr>
            <w:rStyle w:val="URLPACKT0"/>
          </w:rPr>
          <w:t>https://github.com/doctordns/PowerShellCookBook2019/tree/master/Chapter%2010%20-%20Implementing%20Desired%20State%20Configuration</w:t>
        </w:r>
      </w:hyperlink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HTML</w:t>
      </w:r>
      <w:r w:rsidR="0039634A">
        <w:t xml:space="preserve"> </w:t>
      </w:r>
      <w:r>
        <w:t>for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pages,</w:t>
      </w:r>
      <w:r w:rsidR="0039634A">
        <w:t xml:space="preserve"> </w:t>
      </w:r>
      <w:r>
        <w:t>and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script,</w:t>
      </w:r>
      <w:r w:rsidR="0039634A">
        <w:t xml:space="preserve"> </w:t>
      </w:r>
      <w:r>
        <w:t>see</w:t>
      </w:r>
      <w:r w:rsidR="0039634A">
        <w:t xml:space="preserve"> </w:t>
      </w:r>
      <w:hyperlink r:id="rId6" w:history="1">
        <w:r w:rsidRPr="00192A56">
          <w:rPr>
            <w:rStyle w:val="URLPACKT0"/>
          </w:rPr>
          <w:t>https://github.com/doctordns/PowerShellCookBook2019/blob/master/Chapter%2010%20-%20Implementing%20Desired%20State%20Configuration/Setup-DSCWebApp.ps1</w:t>
        </w:r>
      </w:hyperlink>
      <w:r>
        <w:t>.</w:t>
      </w:r>
    </w:p>
    <w:p w14:paraId="487705C9" w14:textId="77777777" w:rsidR="00F80830" w:rsidRPr="00330CB2" w:rsidRDefault="00F80830" w:rsidP="00192A56">
      <w:pPr>
        <w:pStyle w:val="InformationBoxPACKT"/>
        <w:rPr>
          <w:rStyle w:val="KeyWordPACKT"/>
        </w:rPr>
      </w:pPr>
      <w:r w:rsidRPr="00330CB2">
        <w:rPr>
          <w:rStyle w:val="KeyWordPACKT"/>
        </w:rPr>
        <w:t>Note</w:t>
      </w:r>
    </w:p>
    <w:p w14:paraId="1925D8EC" w14:textId="72DE1A9D" w:rsidR="00F80830" w:rsidRPr="00192A56" w:rsidRDefault="00F80830" w:rsidP="00192A56">
      <w:pPr>
        <w:pStyle w:val="InformationBoxPACKT"/>
      </w:pPr>
      <w:r w:rsidRPr="00192A56">
        <w:t>The</w:t>
      </w:r>
      <w:r w:rsidR="0039634A">
        <w:t xml:space="preserve"> </w:t>
      </w:r>
      <w:r w:rsidRPr="00192A56">
        <w:t>recipe</w:t>
      </w:r>
      <w:r w:rsidR="0039634A">
        <w:t xml:space="preserve"> </w:t>
      </w:r>
      <w:r w:rsidRPr="00192A56">
        <w:t>just</w:t>
      </w:r>
      <w:r w:rsidR="0039634A">
        <w:t xml:space="preserve"> </w:t>
      </w:r>
      <w:r w:rsidRPr="00192A56">
        <w:t>uses</w:t>
      </w:r>
      <w:r w:rsidR="0039634A">
        <w:t xml:space="preserve"> </w:t>
      </w:r>
      <w:r w:rsidRPr="00192A56">
        <w:t>DSC</w:t>
      </w:r>
      <w:r w:rsidR="0039634A">
        <w:t xml:space="preserve"> </w:t>
      </w:r>
      <w:r w:rsidRPr="00192A56">
        <w:t>to</w:t>
      </w:r>
      <w:r w:rsidR="0039634A">
        <w:t xml:space="preserve"> </w:t>
      </w:r>
      <w:r w:rsidRPr="00192A56">
        <w:t>ensure</w:t>
      </w:r>
      <w:r w:rsidR="0039634A">
        <w:t xml:space="preserve"> </w:t>
      </w:r>
      <w:r w:rsidRPr="00192A56">
        <w:t>that</w:t>
      </w:r>
      <w:r w:rsidR="0039634A">
        <w:t xml:space="preserve"> </w:t>
      </w:r>
      <w:r w:rsidRPr="00192A56">
        <w:t>these</w:t>
      </w:r>
      <w:r w:rsidR="0039634A">
        <w:t xml:space="preserve"> </w:t>
      </w:r>
      <w:r w:rsidRPr="00192A56">
        <w:t>two</w:t>
      </w:r>
      <w:r w:rsidR="0039634A">
        <w:t xml:space="preserve"> </w:t>
      </w:r>
      <w:r w:rsidRPr="00192A56">
        <w:t>files</w:t>
      </w:r>
      <w:r w:rsidR="0039634A">
        <w:t xml:space="preserve"> </w:t>
      </w:r>
      <w:r w:rsidRPr="00192A56">
        <w:t>reside</w:t>
      </w:r>
      <w:r w:rsidR="0039634A">
        <w:t xml:space="preserve"> </w:t>
      </w:r>
      <w:r w:rsidRPr="00192A56"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Pr="00192A56">
        <w:t>,</w:t>
      </w:r>
      <w:r w:rsidR="0039634A">
        <w:t xml:space="preserve"> </w:t>
      </w:r>
      <w:r w:rsidRPr="00192A56">
        <w:t>and</w:t>
      </w:r>
      <w:r w:rsidR="0039634A">
        <w:t xml:space="preserve"> </w:t>
      </w:r>
      <w:r w:rsidRPr="00192A56">
        <w:t>if</w:t>
      </w:r>
      <w:r w:rsidR="0039634A">
        <w:t xml:space="preserve"> </w:t>
      </w:r>
      <w:r w:rsidRPr="00192A56">
        <w:t>they</w:t>
      </w:r>
      <w:r w:rsidR="0039634A">
        <w:t xml:space="preserve"> </w:t>
      </w:r>
      <w:r w:rsidRPr="00192A56">
        <w:t>do</w:t>
      </w:r>
      <w:r w:rsidR="0039634A">
        <w:t xml:space="preserve"> </w:t>
      </w:r>
      <w:r w:rsidRPr="00192A56">
        <w:t>not,</w:t>
      </w:r>
      <w:r w:rsidR="0039634A">
        <w:t xml:space="preserve"> </w:t>
      </w:r>
      <w:r w:rsidRPr="00192A56">
        <w:t>they</w:t>
      </w:r>
      <w:r w:rsidR="0039634A">
        <w:t xml:space="preserve"> </w:t>
      </w:r>
      <w:r w:rsidRPr="00192A56">
        <w:t>are</w:t>
      </w:r>
      <w:r w:rsidR="0039634A">
        <w:t xml:space="preserve"> </w:t>
      </w:r>
      <w:r w:rsidRPr="00192A56">
        <w:t>copied</w:t>
      </w:r>
      <w:r w:rsidR="0039634A">
        <w:t xml:space="preserve"> </w:t>
      </w:r>
      <w:r w:rsidRPr="00192A56">
        <w:t>from</w:t>
      </w:r>
      <w:r w:rsidR="0039634A">
        <w:t xml:space="preserve"> </w:t>
      </w:r>
      <w:r w:rsidRPr="00192A56">
        <w:t>the</w:t>
      </w:r>
      <w:r w:rsidR="0039634A">
        <w:t xml:space="preserve"> </w:t>
      </w:r>
      <w:r w:rsidRPr="00192A56">
        <w:t>share</w:t>
      </w:r>
      <w:r w:rsidR="0039634A">
        <w:t xml:space="preserve"> </w:t>
      </w:r>
      <w:r w:rsidRPr="00192A56">
        <w:t>on</w:t>
      </w:r>
      <w:r w:rsidR="0039634A">
        <w:t xml:space="preserve"> </w:t>
      </w:r>
      <w:r w:rsidRPr="000C66E6">
        <w:rPr>
          <w:rStyle w:val="CodeInTextPACKT"/>
        </w:rPr>
        <w:t>DC1</w:t>
      </w:r>
      <w:r w:rsidRPr="00192A56">
        <w:t>.</w:t>
      </w:r>
      <w:r w:rsidR="0039634A">
        <w:t xml:space="preserve"> </w:t>
      </w:r>
      <w:r w:rsidRPr="00192A56">
        <w:t>This</w:t>
      </w:r>
      <w:r w:rsidR="0039634A">
        <w:t xml:space="preserve"> </w:t>
      </w:r>
      <w:r w:rsidRPr="00192A56">
        <w:t>recipe</w:t>
      </w:r>
      <w:r w:rsidR="0039634A">
        <w:t xml:space="preserve"> </w:t>
      </w:r>
      <w:r w:rsidRPr="00192A56">
        <w:t>does</w:t>
      </w:r>
      <w:r w:rsidR="0039634A">
        <w:t xml:space="preserve"> </w:t>
      </w:r>
      <w:r w:rsidRPr="00192A56">
        <w:t>not</w:t>
      </w:r>
      <w:r w:rsidR="0039634A">
        <w:t xml:space="preserve"> </w:t>
      </w:r>
      <w:r w:rsidRPr="00192A56">
        <w:t>create</w:t>
      </w:r>
      <w:r w:rsidR="0039634A">
        <w:t xml:space="preserve"> </w:t>
      </w:r>
      <w:r w:rsidRPr="00192A56">
        <w:t>a</w:t>
      </w:r>
      <w:r w:rsidR="0039634A">
        <w:t xml:space="preserve"> </w:t>
      </w:r>
      <w:r w:rsidRPr="00192A56">
        <w:t>web</w:t>
      </w:r>
      <w:r w:rsidR="0039634A">
        <w:t xml:space="preserve"> </w:t>
      </w:r>
      <w:r w:rsidRPr="00192A56">
        <w:t>server</w:t>
      </w:r>
      <w:r w:rsidR="0039634A">
        <w:t xml:space="preserve"> </w:t>
      </w:r>
      <w:r w:rsidRPr="00192A56"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 w:rsidRPr="00192A56">
        <w:t>or</w:t>
      </w:r>
      <w:r w:rsidR="0039634A">
        <w:t xml:space="preserve"> </w:t>
      </w:r>
      <w:r w:rsidRPr="00192A56">
        <w:t>create</w:t>
      </w:r>
      <w:r w:rsidR="0039634A">
        <w:t xml:space="preserve"> </w:t>
      </w:r>
      <w:r w:rsidRPr="00192A56">
        <w:t>a</w:t>
      </w:r>
      <w:r w:rsidR="0039634A">
        <w:t xml:space="preserve"> </w:t>
      </w:r>
      <w:r w:rsidRPr="00192A56">
        <w:t>website</w:t>
      </w:r>
      <w:r w:rsidR="0039634A">
        <w:t xml:space="preserve"> </w:t>
      </w:r>
      <w:r w:rsidRPr="00192A56">
        <w:t>using</w:t>
      </w:r>
      <w:r w:rsidR="0039634A">
        <w:t xml:space="preserve"> </w:t>
      </w:r>
      <w:r w:rsidRPr="00192A56">
        <w:t>these</w:t>
      </w:r>
      <w:r w:rsidR="0039634A">
        <w:t xml:space="preserve"> </w:t>
      </w:r>
      <w:r w:rsidRPr="00192A56">
        <w:t>two</w:t>
      </w:r>
      <w:r w:rsidR="0039634A">
        <w:t xml:space="preserve"> </w:t>
      </w:r>
      <w:r w:rsidRPr="00192A56">
        <w:t>files.</w:t>
      </w:r>
    </w:p>
    <w:p w14:paraId="5BFF9499" w14:textId="290F3C5F" w:rsidR="00F80830" w:rsidRDefault="00F80830" w:rsidP="001C0952">
      <w:pPr>
        <w:pStyle w:val="NormalPACKT"/>
      </w:pP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</w:p>
    <w:p w14:paraId="76F49AA1" w14:textId="324085EC" w:rsidR="00F80830" w:rsidRPr="00490C0B" w:rsidRDefault="00F80830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20DD05A8" w14:textId="07DDBB8F" w:rsidR="00F80830" w:rsidRDefault="00F80830" w:rsidP="00B72361">
      <w:pPr>
        <w:pStyle w:val="NumberedBulletPACKT"/>
      </w:pPr>
      <w:r>
        <w:t>Discover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A2EB88D" w14:textId="6C5C3998" w:rsidR="00F80830" w:rsidRDefault="00F80830" w:rsidP="00330CB2">
      <w:pPr>
        <w:pStyle w:val="CodeWithinBulletsEndPACKT"/>
      </w:pPr>
      <w:r>
        <w:t>Get-</w:t>
      </w:r>
      <w:proofErr w:type="spellStart"/>
      <w:r>
        <w:t>DscResource</w:t>
      </w:r>
      <w:proofErr w:type="spellEnd"/>
      <w:r w:rsidR="0039634A">
        <w:t xml:space="preserve"> </w:t>
      </w:r>
      <w:r>
        <w:t>|</w:t>
      </w:r>
    </w:p>
    <w:p w14:paraId="4D6ACDBE" w14:textId="2376D313" w:rsidR="00F80830" w:rsidRDefault="0039634A" w:rsidP="00330CB2">
      <w:pPr>
        <w:pStyle w:val="CodeWithinBulletsEndPACKT"/>
      </w:pPr>
      <w:r>
        <w:t xml:space="preserve">  </w:t>
      </w:r>
      <w:r w:rsidR="00F80830">
        <w:t>Format-Table</w:t>
      </w:r>
      <w:r>
        <w:t xml:space="preserve"> </w:t>
      </w:r>
      <w:r w:rsidR="00F80830">
        <w:t>-Property</w:t>
      </w:r>
      <w:r>
        <w:t xml:space="preserve"> </w:t>
      </w:r>
      <w:r w:rsidR="00F80830">
        <w:t>Name,</w:t>
      </w:r>
      <w:r>
        <w:t xml:space="preserve"> </w:t>
      </w:r>
      <w:proofErr w:type="spellStart"/>
      <w:r w:rsidR="00F80830">
        <w:t>ModuleName</w:t>
      </w:r>
      <w:proofErr w:type="spellEnd"/>
      <w:r w:rsidR="00F80830">
        <w:t>,</w:t>
      </w:r>
      <w:r>
        <w:t xml:space="preserve"> </w:t>
      </w:r>
      <w:r w:rsidR="00F80830">
        <w:t>Version</w:t>
      </w:r>
    </w:p>
    <w:p w14:paraId="1563C7AB" w14:textId="6DD203BE" w:rsidR="00F80830" w:rsidRDefault="00F80830" w:rsidP="00B72361">
      <w:pPr>
        <w:pStyle w:val="NumberedBulletPACKT"/>
      </w:pP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resource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FEFB633" w14:textId="76953364" w:rsidR="00F80830" w:rsidRDefault="00F80830" w:rsidP="00330CB2">
      <w:pPr>
        <w:pStyle w:val="CodeWithinBulletsEndPACKT"/>
      </w:pPr>
      <w:r>
        <w:t>Get-</w:t>
      </w:r>
      <w:proofErr w:type="spellStart"/>
      <w:r>
        <w:t>DscResource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File</w:t>
      </w:r>
      <w:r w:rsidR="0039634A">
        <w:t xml:space="preserve"> </w:t>
      </w:r>
      <w:r>
        <w:t>|</w:t>
      </w:r>
      <w:r w:rsidR="0039634A">
        <w:t xml:space="preserve"> </w:t>
      </w:r>
    </w:p>
    <w:p w14:paraId="1A2D9C85" w14:textId="501B91B8" w:rsidR="00F80830" w:rsidRDefault="0039634A" w:rsidP="00330CB2">
      <w:pPr>
        <w:pStyle w:val="CodeWithinBulletsEndPACKT"/>
      </w:pPr>
      <w:r>
        <w:t xml:space="preserve">  </w:t>
      </w:r>
      <w:r w:rsidR="00F80830">
        <w:t>Format-List</w:t>
      </w:r>
      <w:r>
        <w:t xml:space="preserve"> </w:t>
      </w:r>
      <w:r w:rsidR="00F80830">
        <w:t>-Property</w:t>
      </w:r>
      <w:r>
        <w:t xml:space="preserve"> </w:t>
      </w:r>
      <w:r w:rsidR="00F80830">
        <w:t>*</w:t>
      </w:r>
    </w:p>
    <w:p w14:paraId="62DA538F" w14:textId="26186A8F" w:rsidR="00F80830" w:rsidRDefault="00F80830" w:rsidP="00B72361">
      <w:pPr>
        <w:pStyle w:val="NumberedBulletPACKT"/>
      </w:pP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resource</w:t>
      </w:r>
      <w:r w:rsidR="0039634A">
        <w:t xml:space="preserve"> </w:t>
      </w:r>
      <w:r>
        <w:t>syntax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CC48C75" w14:textId="2C398B93" w:rsidR="00F80830" w:rsidRDefault="00F80830" w:rsidP="00330CB2">
      <w:pPr>
        <w:pStyle w:val="CodeWithinBulletsEndPACKT"/>
      </w:pPr>
      <w:r>
        <w:t>Get-</w:t>
      </w:r>
      <w:proofErr w:type="spellStart"/>
      <w:r>
        <w:t>DscResource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File</w:t>
      </w:r>
      <w:r w:rsidR="0039634A">
        <w:t xml:space="preserve"> </w:t>
      </w:r>
      <w:r>
        <w:t>-Syntax</w:t>
      </w:r>
    </w:p>
    <w:p w14:paraId="4B4D59D7" w14:textId="3CF727B6" w:rsidR="00F80830" w:rsidRDefault="00F80830" w:rsidP="00B72361">
      <w:pPr>
        <w:pStyle w:val="NumberedBulletPACKT"/>
      </w:pPr>
      <w:r>
        <w:t>Create/compile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17C7853" w14:textId="2EF6C36B" w:rsidR="00F80830" w:rsidRDefault="00F80830" w:rsidP="00330CB2">
      <w:pPr>
        <w:pStyle w:val="CodeWithinBulletsEndPACKT"/>
      </w:pPr>
      <w:r>
        <w:t>Configuration</w:t>
      </w:r>
      <w:r w:rsidR="0039634A">
        <w:t xml:space="preserve"> </w:t>
      </w:r>
      <w:r>
        <w:t>PrepareSRV2</w:t>
      </w:r>
      <w:r w:rsidR="0039634A">
        <w:t xml:space="preserve"> </w:t>
      </w:r>
      <w:r>
        <w:t>{</w:t>
      </w:r>
    </w:p>
    <w:p w14:paraId="4F210595" w14:textId="5F8F8D2D" w:rsidR="00F80830" w:rsidRDefault="0039634A" w:rsidP="00330CB2">
      <w:pPr>
        <w:pStyle w:val="CodeWithinBulletsEndPACKT"/>
      </w:pPr>
      <w:r>
        <w:t xml:space="preserve">  </w:t>
      </w:r>
      <w:r w:rsidR="00F80830">
        <w:t>Import-</w:t>
      </w:r>
      <w:proofErr w:type="spellStart"/>
      <w:r w:rsidR="00F80830">
        <w:t>DscResource</w:t>
      </w:r>
      <w:proofErr w:type="spellEnd"/>
      <w:r>
        <w:t xml:space="preserve"> </w:t>
      </w:r>
      <w:r w:rsidR="00F80830">
        <w:t>–</w:t>
      </w:r>
      <w:proofErr w:type="spellStart"/>
      <w:r w:rsidR="00F80830">
        <w:t>ModuleName</w:t>
      </w:r>
      <w:proofErr w:type="spellEnd"/>
      <w:r>
        <w:t xml:space="preserve"> </w:t>
      </w:r>
      <w:r w:rsidR="00F80830">
        <w:t>'</w:t>
      </w:r>
      <w:proofErr w:type="spellStart"/>
      <w:r w:rsidR="00F80830">
        <w:t>PSDesiredStateConfiguration</w:t>
      </w:r>
      <w:proofErr w:type="spellEnd"/>
      <w:r w:rsidR="00F80830">
        <w:t>'</w:t>
      </w:r>
    </w:p>
    <w:p w14:paraId="40E001AA" w14:textId="7A8A122C" w:rsidR="00F80830" w:rsidRDefault="0039634A" w:rsidP="00330CB2">
      <w:pPr>
        <w:pStyle w:val="CodeWithinBulletsEndPACKT"/>
      </w:pPr>
      <w:r>
        <w:t xml:space="preserve">  </w:t>
      </w:r>
      <w:r w:rsidR="00F80830">
        <w:t>Node</w:t>
      </w:r>
      <w:r>
        <w:t xml:space="preserve"> </w:t>
      </w:r>
      <w:r w:rsidR="00F80830">
        <w:t>SRV2</w:t>
      </w:r>
    </w:p>
    <w:p w14:paraId="6CACBD1C" w14:textId="58727C4D" w:rsidR="00F80830" w:rsidRDefault="0039634A" w:rsidP="00330CB2">
      <w:pPr>
        <w:pStyle w:val="CodeWithinBulletsEndPACKT"/>
      </w:pPr>
      <w:r>
        <w:t xml:space="preserve">  </w:t>
      </w:r>
      <w:r w:rsidR="00F80830">
        <w:t>{</w:t>
      </w:r>
    </w:p>
    <w:p w14:paraId="39DFB9A8" w14:textId="29FF4678" w:rsidR="00F80830" w:rsidRDefault="0039634A" w:rsidP="00330CB2">
      <w:pPr>
        <w:pStyle w:val="CodeWithinBulletsEndPACKT"/>
      </w:pPr>
      <w:r>
        <w:t xml:space="preserve">    </w:t>
      </w:r>
      <w:proofErr w:type="gramStart"/>
      <w:r w:rsidR="00F80830">
        <w:t>File</w:t>
      </w:r>
      <w:r>
        <w:t xml:space="preserve">  </w:t>
      </w:r>
      <w:proofErr w:type="spellStart"/>
      <w:r w:rsidR="00F80830">
        <w:t>BaseFiles</w:t>
      </w:r>
      <w:proofErr w:type="spellEnd"/>
      <w:proofErr w:type="gramEnd"/>
    </w:p>
    <w:p w14:paraId="56E23DD1" w14:textId="17745DE3" w:rsidR="00F80830" w:rsidRDefault="0039634A" w:rsidP="00330CB2">
      <w:pPr>
        <w:pStyle w:val="CodeWithinBulletsEndPACKT"/>
      </w:pPr>
      <w:r>
        <w:t xml:space="preserve">    </w:t>
      </w:r>
      <w:r w:rsidR="00F80830">
        <w:t>{</w:t>
      </w:r>
    </w:p>
    <w:p w14:paraId="406A6852" w14:textId="36F096A7" w:rsidR="00F80830" w:rsidRDefault="0039634A" w:rsidP="00330CB2">
      <w:pPr>
        <w:pStyle w:val="CodeWithinBulletsEndPACKT"/>
      </w:pPr>
      <w:r>
        <w:t xml:space="preserve">       </w:t>
      </w:r>
      <w:proofErr w:type="spellStart"/>
      <w:r w:rsidR="00F80830">
        <w:t>DestinationPath</w:t>
      </w:r>
      <w:proofErr w:type="spellEnd"/>
      <w:r>
        <w:t xml:space="preserve"> </w:t>
      </w:r>
      <w:r w:rsidR="00F80830">
        <w:t>=</w:t>
      </w:r>
      <w:r>
        <w:t xml:space="preserve"> </w:t>
      </w:r>
      <w:r w:rsidR="00F80830">
        <w:t>'C:\</w:t>
      </w:r>
      <w:proofErr w:type="spellStart"/>
      <w:r w:rsidR="00F80830">
        <w:t>ReskitApp</w:t>
      </w:r>
      <w:proofErr w:type="spellEnd"/>
      <w:r w:rsidR="00F80830">
        <w:t>\'</w:t>
      </w:r>
    </w:p>
    <w:p w14:paraId="4D30F31F" w14:textId="5A65626C" w:rsidR="00F80830" w:rsidRDefault="0039634A" w:rsidP="00330CB2">
      <w:pPr>
        <w:pStyle w:val="CodeWithinBulletsEndPACKT"/>
      </w:pPr>
      <w:r>
        <w:lastRenderedPageBreak/>
        <w:t xml:space="preserve">       </w:t>
      </w:r>
      <w:proofErr w:type="spellStart"/>
      <w:r w:rsidR="00F80830">
        <w:t>SourcePath</w:t>
      </w:r>
      <w:proofErr w:type="spellEnd"/>
      <w:r>
        <w:t xml:space="preserve">      </w:t>
      </w:r>
      <w:r w:rsidR="00F80830">
        <w:t>=</w:t>
      </w:r>
      <w:r>
        <w:t xml:space="preserve"> </w:t>
      </w:r>
      <w:r w:rsidR="00F80830">
        <w:t>'\\DC1\</w:t>
      </w:r>
      <w:proofErr w:type="spellStart"/>
      <w:r w:rsidR="00F80830">
        <w:t>ReskitApp</w:t>
      </w:r>
      <w:proofErr w:type="spellEnd"/>
      <w:r w:rsidR="00F80830">
        <w:t>\'</w:t>
      </w:r>
    </w:p>
    <w:p w14:paraId="69EBC43A" w14:textId="5CE1BE2B" w:rsidR="00F80830" w:rsidRDefault="0039634A" w:rsidP="00330CB2">
      <w:pPr>
        <w:pStyle w:val="CodeWithinBulletsEndPACKT"/>
      </w:pPr>
      <w:r>
        <w:t xml:space="preserve">       </w:t>
      </w:r>
      <w:r w:rsidR="00F80830">
        <w:t>Ensure</w:t>
      </w:r>
      <w:r>
        <w:t xml:space="preserve">          </w:t>
      </w:r>
      <w:r w:rsidR="00F80830">
        <w:t>=</w:t>
      </w:r>
      <w:r>
        <w:t xml:space="preserve"> </w:t>
      </w:r>
      <w:r w:rsidR="00F80830">
        <w:t>'Present'</w:t>
      </w:r>
    </w:p>
    <w:p w14:paraId="14D3C85A" w14:textId="48D06580" w:rsidR="00F80830" w:rsidRDefault="0039634A" w:rsidP="00330CB2">
      <w:pPr>
        <w:pStyle w:val="CodeWithinBulletsEndPACKT"/>
      </w:pPr>
      <w:r>
        <w:t xml:space="preserve">       </w:t>
      </w:r>
      <w:r w:rsidR="00F80830">
        <w:t>Recurse</w:t>
      </w:r>
      <w:r>
        <w:t xml:space="preserve">         </w:t>
      </w:r>
      <w:r w:rsidR="00F80830">
        <w:t>=</w:t>
      </w:r>
      <w:r>
        <w:t xml:space="preserve"> </w:t>
      </w:r>
      <w:r w:rsidR="00F80830">
        <w:t>$True</w:t>
      </w:r>
    </w:p>
    <w:p w14:paraId="1BB9F206" w14:textId="4C5E0D01" w:rsidR="00F80830" w:rsidRDefault="0039634A" w:rsidP="00330CB2">
      <w:pPr>
        <w:pStyle w:val="CodeWithinBulletsEndPACKT"/>
      </w:pPr>
      <w:r>
        <w:t xml:space="preserve">    </w:t>
      </w:r>
      <w:r w:rsidR="00F80830">
        <w:t>}</w:t>
      </w:r>
    </w:p>
    <w:p w14:paraId="4786950A" w14:textId="2566B59A" w:rsidR="00F80830" w:rsidRDefault="0039634A" w:rsidP="00330CB2">
      <w:pPr>
        <w:pStyle w:val="CodeWithinBulletsEndPACKT"/>
      </w:pPr>
      <w:r>
        <w:t xml:space="preserve">  </w:t>
      </w:r>
      <w:r w:rsidR="00F80830">
        <w:t>}</w:t>
      </w:r>
    </w:p>
    <w:p w14:paraId="111077B4" w14:textId="03CE7EB2" w:rsidR="00F80830" w:rsidRDefault="0039634A" w:rsidP="00330CB2">
      <w:pPr>
        <w:pStyle w:val="CodeWithinBulletsEndPACKT"/>
      </w:pPr>
      <w:r>
        <w:t xml:space="preserve"> </w:t>
      </w:r>
      <w:r w:rsidR="00F80830">
        <w:t>}</w:t>
      </w:r>
    </w:p>
    <w:p w14:paraId="3FCCEA6A" w14:textId="11B97A39" w:rsidR="00F80830" w:rsidRDefault="00F80830" w:rsidP="00B72361">
      <w:pPr>
        <w:pStyle w:val="NumberedBulletPACKT"/>
      </w:pP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function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349BCED" w14:textId="61BACE53" w:rsidR="00F80830" w:rsidRDefault="00F80830" w:rsidP="00330CB2">
      <w:pPr>
        <w:pStyle w:val="CodeWithinBulletsEndPACKT"/>
      </w:pPr>
      <w:r>
        <w:t>Get-Item</w:t>
      </w:r>
      <w:r w:rsidR="0039634A">
        <w:t xml:space="preserve"> </w:t>
      </w:r>
      <w:r>
        <w:t>-Path</w:t>
      </w:r>
      <w:r w:rsidR="0039634A">
        <w:t xml:space="preserve"> </w:t>
      </w:r>
      <w:r>
        <w:t>Function:\PrepareSRV2</w:t>
      </w:r>
    </w:p>
    <w:p w14:paraId="2EE19076" w14:textId="5890FA18" w:rsidR="00F80830" w:rsidRDefault="00F80830" w:rsidP="00B72361">
      <w:pPr>
        <w:pStyle w:val="NumberedBulletPACKT"/>
      </w:pPr>
      <w:r>
        <w:t>Create</w:t>
      </w:r>
      <w:r w:rsidR="0039634A">
        <w:t xml:space="preserve"> </w:t>
      </w:r>
      <w:r>
        <w:t>an</w:t>
      </w:r>
      <w:r w:rsidR="0039634A">
        <w:t xml:space="preserve"> </w:t>
      </w:r>
      <w:r>
        <w:t>output</w:t>
      </w:r>
      <w:r w:rsidR="0039634A">
        <w:t xml:space="preserve"> </w:t>
      </w:r>
      <w:r>
        <w:t>folder</w:t>
      </w:r>
      <w:r w:rsidR="0039634A">
        <w:t xml:space="preserve"> </w:t>
      </w:r>
      <w:r>
        <w:t>for</w:t>
      </w:r>
      <w:r w:rsidR="0039634A">
        <w:t xml:space="preserve"> </w:t>
      </w:r>
      <w:r>
        <w:t>DSC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E6FD9D5" w14:textId="4CA18260" w:rsidR="00F80830" w:rsidRDefault="00F80830" w:rsidP="00330CB2">
      <w:pPr>
        <w:pStyle w:val="CodeWithinBulletsEndPACKT"/>
      </w:pPr>
      <w:r>
        <w:t>$Conf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4404877C" w14:textId="256A595E" w:rsidR="00F80830" w:rsidRDefault="0039634A" w:rsidP="00330CB2">
      <w:pPr>
        <w:pStyle w:val="CodeWithinBulletsEndPACKT"/>
      </w:pPr>
      <w:r>
        <w:t xml:space="preserve">  </w:t>
      </w:r>
      <w:r w:rsidR="00F80830">
        <w:t>$EASC</w:t>
      </w:r>
      <w:r>
        <w:t xml:space="preserve"> </w:t>
      </w:r>
      <w:r w:rsidR="00F80830">
        <w:t>=</w:t>
      </w:r>
      <w:r>
        <w:t xml:space="preserve"> </w:t>
      </w:r>
      <w:proofErr w:type="gramStart"/>
      <w:r w:rsidR="00F80830">
        <w:t>@{</w:t>
      </w:r>
      <w:proofErr w:type="gramEnd"/>
      <w:r w:rsidR="00F80830">
        <w:t>ErrorAction</w:t>
      </w:r>
      <w:r>
        <w:t xml:space="preserve"> </w:t>
      </w:r>
      <w:r w:rsidR="00F80830">
        <w:t>=</w:t>
      </w:r>
      <w:r>
        <w:t xml:space="preserve"> </w:t>
      </w:r>
      <w:r w:rsidR="00F80830">
        <w:t>'</w:t>
      </w:r>
      <w:proofErr w:type="spellStart"/>
      <w:r w:rsidR="00F80830">
        <w:t>SilentlyContinue</w:t>
      </w:r>
      <w:proofErr w:type="spellEnd"/>
      <w:r w:rsidR="00F80830">
        <w:t>'}</w:t>
      </w:r>
    </w:p>
    <w:p w14:paraId="7CCE8858" w14:textId="3DEFFF25" w:rsidR="00F80830" w:rsidRDefault="0039634A" w:rsidP="00330CB2">
      <w:pPr>
        <w:pStyle w:val="CodeWithinBulletsEndPACKT"/>
      </w:pPr>
      <w:r>
        <w:t xml:space="preserve">  </w:t>
      </w:r>
      <w:r w:rsidR="00F80830">
        <w:t>New-Item</w:t>
      </w:r>
      <w:r>
        <w:t xml:space="preserve"> </w:t>
      </w:r>
      <w:r w:rsidR="00F80830">
        <w:t>-Path</w:t>
      </w:r>
      <w:r>
        <w:t xml:space="preserve"> </w:t>
      </w:r>
      <w:r w:rsidR="00F80830">
        <w:t>C:\ReskitApp</w:t>
      </w:r>
      <w:r>
        <w:t xml:space="preserve"> </w:t>
      </w:r>
      <w:r w:rsidR="00F80830">
        <w:t>-ItemType</w:t>
      </w:r>
      <w:r>
        <w:t xml:space="preserve"> </w:t>
      </w:r>
      <w:r w:rsidR="00F80830">
        <w:t>Directory</w:t>
      </w:r>
      <w:r>
        <w:t xml:space="preserve"> </w:t>
      </w:r>
      <w:r w:rsidR="00F80830">
        <w:t>@EASC</w:t>
      </w:r>
    </w:p>
    <w:p w14:paraId="1A51922E" w14:textId="77777777" w:rsidR="00F80830" w:rsidRDefault="00F80830" w:rsidP="00330CB2">
      <w:pPr>
        <w:pStyle w:val="CodeWithinBulletsEndPACKT"/>
      </w:pPr>
      <w:r>
        <w:t>}</w:t>
      </w:r>
    </w:p>
    <w:p w14:paraId="4661AC14" w14:textId="5DF3397B" w:rsidR="00F80830" w:rsidRDefault="00F80830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$Conf</w:t>
      </w:r>
      <w:r w:rsidR="0039634A">
        <w:t xml:space="preserve"> </w:t>
      </w:r>
      <w:r>
        <w:t>|</w:t>
      </w:r>
    </w:p>
    <w:p w14:paraId="2C134C0A" w14:textId="2D34C8A8" w:rsidR="00F80830" w:rsidRDefault="0039634A" w:rsidP="00330CB2">
      <w:pPr>
        <w:pStyle w:val="CodeWithinBulletsEndPACKT"/>
      </w:pPr>
      <w:r>
        <w:t xml:space="preserve">  </w:t>
      </w:r>
      <w:r w:rsidR="00F80830">
        <w:t>Out-Null</w:t>
      </w:r>
    </w:p>
    <w:p w14:paraId="7B58EE20" w14:textId="100808F4" w:rsidR="00F80830" w:rsidRDefault="00F80830" w:rsidP="00B72361">
      <w:pPr>
        <w:pStyle w:val="NumberedBulletPACKT"/>
      </w:pP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function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file:</w:t>
      </w:r>
    </w:p>
    <w:p w14:paraId="1DB4414E" w14:textId="32A2AFE0" w:rsidR="00F80830" w:rsidRDefault="00F80830" w:rsidP="00330CB2">
      <w:pPr>
        <w:pStyle w:val="CodeWithinBulletsEndPACKT"/>
      </w:pPr>
      <w:r>
        <w:t>PrepareSRV2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</w:p>
    <w:p w14:paraId="273A1498" w14:textId="420BBB96" w:rsidR="00F80830" w:rsidRDefault="00F80830" w:rsidP="00B72361">
      <w:pPr>
        <w:pStyle w:val="NumberedBulletPACKT"/>
      </w:pP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as</w:t>
      </w:r>
      <w:r w:rsidR="0039634A">
        <w:t xml:space="preserve"> </w:t>
      </w:r>
      <w:r>
        <w:t>follows:</w:t>
      </w:r>
    </w:p>
    <w:p w14:paraId="7A34DB17" w14:textId="67E1F36E" w:rsidR="00F80830" w:rsidRDefault="00F80830" w:rsidP="00330CB2">
      <w:pPr>
        <w:pStyle w:val="CodeWithinBulletsEndPACKT"/>
      </w:pPr>
      <w:r>
        <w:t>Get-Content</w:t>
      </w:r>
      <w:r w:rsidR="0039634A">
        <w:t xml:space="preserve"> </w:t>
      </w:r>
      <w:r>
        <w:t>-Path</w:t>
      </w:r>
      <w:r w:rsidR="0039634A">
        <w:t xml:space="preserve"> </w:t>
      </w:r>
      <w:r>
        <w:t>C:\DSC\SRV2.mof</w:t>
      </w:r>
    </w:p>
    <w:p w14:paraId="58C5F352" w14:textId="319C1F0B" w:rsidR="00F80830" w:rsidRDefault="00F80830" w:rsidP="00B72361">
      <w:pPr>
        <w:pStyle w:val="NumberedBulletPACKT"/>
      </w:pPr>
      <w:r>
        <w:t>Make</w:t>
      </w:r>
      <w:r w:rsidR="0039634A">
        <w:t xml:space="preserve"> </w:t>
      </w:r>
      <w:r>
        <w:t>it</w:t>
      </w:r>
      <w:r w:rsidR="0039634A">
        <w:t xml:space="preserve"> </w:t>
      </w:r>
      <w:r>
        <w:t>so,</w:t>
      </w:r>
      <w:r w:rsidR="0039634A">
        <w:t xml:space="preserve"> </w:t>
      </w:r>
      <w:r>
        <w:t>Mr.</w:t>
      </w:r>
      <w:r w:rsidR="0039634A">
        <w:t xml:space="preserve"> </w:t>
      </w:r>
      <w:r>
        <w:t>Riker!</w:t>
      </w:r>
    </w:p>
    <w:p w14:paraId="3D147545" w14:textId="7E84F247" w:rsidR="00F80830" w:rsidRDefault="00F80830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</w:p>
    <w:p w14:paraId="54E3A1CB" w14:textId="0DD33493" w:rsidR="00F80830" w:rsidRDefault="00F80830" w:rsidP="00B72361">
      <w:pPr>
        <w:pStyle w:val="NumberedBulletPACKT"/>
      </w:pPr>
      <w:r>
        <w:t>Observe</w:t>
      </w:r>
      <w:r w:rsidR="0039634A">
        <w:t xml:space="preserve"> </w:t>
      </w:r>
      <w:r>
        <w:t>the</w:t>
      </w:r>
      <w:r w:rsidR="0039634A">
        <w:t xml:space="preserve"> </w:t>
      </w:r>
      <w:r>
        <w:t>results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BC2DEC2" w14:textId="39988414" w:rsidR="00F80830" w:rsidRDefault="00F80830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'\\SRV2\C$\</w:t>
      </w:r>
      <w:proofErr w:type="spellStart"/>
      <w:r>
        <w:t>ReskitApp</w:t>
      </w:r>
      <w:proofErr w:type="spellEnd"/>
      <w:r>
        <w:t>'</w:t>
      </w:r>
    </w:p>
    <w:p w14:paraId="3DE8958A" w14:textId="544C5ADE" w:rsidR="00F80830" w:rsidRDefault="00F80830" w:rsidP="00B72361">
      <w:pPr>
        <w:pStyle w:val="NumberedBulletPACKT"/>
      </w:pPr>
      <w:r>
        <w:t>Induce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EBD998A" w14:textId="79C829F2" w:rsidR="00F80830" w:rsidRDefault="00F80830" w:rsidP="00330CB2">
      <w:pPr>
        <w:pStyle w:val="CodeWithinBulletsEndPACKT"/>
      </w:pPr>
      <w:r>
        <w:t>Remove-Item</w:t>
      </w:r>
      <w:r w:rsidR="0039634A">
        <w:t xml:space="preserve"> </w:t>
      </w:r>
      <w:r>
        <w:t>-Path</w:t>
      </w:r>
      <w:r w:rsidR="0039634A">
        <w:t xml:space="preserve"> </w:t>
      </w:r>
      <w:r>
        <w:t>\\SRV2\C$\ReskitApp\Index.htm</w:t>
      </w:r>
    </w:p>
    <w:p w14:paraId="6AB804C5" w14:textId="0E6739F8" w:rsidR="00F80830" w:rsidRDefault="00F80830" w:rsidP="00B72361">
      <w:pPr>
        <w:pStyle w:val="NumberedBulletPACKT"/>
      </w:pPr>
      <w:r>
        <w:t>Fix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09BD7E7" w14:textId="6BE526E2" w:rsidR="00F80830" w:rsidRDefault="00F80830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C:\DSC\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</w:p>
    <w:p w14:paraId="65B686B1" w14:textId="65D63774" w:rsidR="00F80830" w:rsidRDefault="00F80830" w:rsidP="00B72361">
      <w:pPr>
        <w:pStyle w:val="NumberedBulletPACKT"/>
      </w:pPr>
      <w:r>
        <w:t>What</w:t>
      </w:r>
      <w:r w:rsidR="0039634A">
        <w:t xml:space="preserve"> </w:t>
      </w:r>
      <w:r>
        <w:t>happens</w:t>
      </w:r>
      <w:r w:rsidR="0039634A">
        <w:t xml:space="preserve"> </w:t>
      </w:r>
      <w:r>
        <w:t>if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drift?</w:t>
      </w:r>
    </w:p>
    <w:p w14:paraId="265A22F9" w14:textId="4AB87F68" w:rsidR="00F80830" w:rsidRDefault="00F80830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C:\dsc\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  <w:r w:rsidR="0039634A">
        <w:t xml:space="preserve"> </w:t>
      </w:r>
    </w:p>
    <w:p w14:paraId="6AFC68CC" w14:textId="00E2DDB9" w:rsidR="00F80830" w:rsidRPr="00490C0B" w:rsidRDefault="00F80830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704D38BE" w14:textId="2F32D989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discover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D86BABF" w14:textId="6F7D99CF" w:rsidR="00F80830" w:rsidRDefault="00F80830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42B29290" wp14:editId="44E06488">
            <wp:extent cx="5918200" cy="5397500"/>
            <wp:effectExtent l="0" t="0" r="6350" b="0"/>
            <wp:docPr id="35" name="Picture 3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7169E" w14:textId="179A8D0C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Get-</w:t>
      </w:r>
      <w:proofErr w:type="spellStart"/>
      <w:r w:rsidRPr="000C66E6">
        <w:rPr>
          <w:rStyle w:val="CodeInTextPACKT"/>
        </w:rPr>
        <w:t>DSCResource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discover</w:t>
      </w:r>
      <w:r w:rsidR="0039634A">
        <w:t xml:space="preserve"> </w:t>
      </w:r>
      <w:r>
        <w:t>more</w:t>
      </w:r>
      <w:r w:rsidR="0039634A">
        <w:t xml:space="preserve"> </w:t>
      </w:r>
      <w:r>
        <w:t>information</w:t>
      </w:r>
      <w:r w:rsidR="0039634A">
        <w:t xml:space="preserve"> </w:t>
      </w:r>
      <w:r>
        <w:t>about</w:t>
      </w:r>
      <w:r w:rsidR="0039634A">
        <w:t xml:space="preserve"> </w:t>
      </w:r>
      <w:r>
        <w:t>the</w:t>
      </w:r>
      <w:r w:rsidR="0039634A">
        <w:t xml:space="preserve"> </w:t>
      </w:r>
      <w:r>
        <w:t>in-built</w:t>
      </w:r>
      <w:r w:rsidR="0039634A">
        <w:t xml:space="preserve"> </w:t>
      </w:r>
      <w:r>
        <w:t>file</w:t>
      </w:r>
      <w:r w:rsidR="0039634A">
        <w:t xml:space="preserve"> </w:t>
      </w:r>
      <w:r>
        <w:t>DSC</w:t>
      </w:r>
      <w:r w:rsidR="0039634A">
        <w:t xml:space="preserve"> </w:t>
      </w:r>
      <w:r>
        <w:t>resource.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is</w:t>
      </w:r>
      <w:r w:rsidR="0039634A">
        <w:t xml:space="preserve"> </w:t>
      </w:r>
      <w:r>
        <w:t>shown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screenshot:</w:t>
      </w:r>
    </w:p>
    <w:p w14:paraId="4EEB6E16" w14:textId="13DCAF78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57AD7E4B" wp14:editId="2EA89158">
            <wp:extent cx="5943600" cy="1950085"/>
            <wp:effectExtent l="0" t="0" r="0" b="0"/>
            <wp:docPr id="34" name="Picture 3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0ECB" w14:textId="53853D03" w:rsidR="00F80830" w:rsidRDefault="00F80830" w:rsidP="00B72361">
      <w:pPr>
        <w:pStyle w:val="NormalPACKT"/>
      </w:pPr>
      <w:r>
        <w:lastRenderedPageBreak/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Get-</w:t>
      </w:r>
      <w:proofErr w:type="spellStart"/>
      <w:r w:rsidRPr="000C66E6">
        <w:rPr>
          <w:rStyle w:val="CodeInTextPACKT"/>
        </w:rPr>
        <w:t>DSCResouce</w:t>
      </w:r>
      <w:proofErr w:type="spellEnd"/>
      <w:r w:rsidR="0039634A">
        <w:t xml:space="preserve"> </w:t>
      </w:r>
      <w:r>
        <w:t>cmdlet</w:t>
      </w:r>
      <w:r w:rsidR="0039634A">
        <w:t xml:space="preserve"> </w:t>
      </w:r>
      <w:r>
        <w:t>to</w:t>
      </w:r>
      <w:r w:rsidR="0039634A">
        <w:t xml:space="preserve"> </w:t>
      </w:r>
      <w:r>
        <w:t>determine</w:t>
      </w:r>
      <w:r w:rsidR="0039634A">
        <w:t xml:space="preserve"> </w:t>
      </w:r>
      <w:r>
        <w:t>the</w:t>
      </w:r>
      <w:r w:rsidR="0039634A">
        <w:t xml:space="preserve"> </w:t>
      </w:r>
      <w:r>
        <w:t>syntax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DSC</w:t>
      </w:r>
      <w:r w:rsidR="0039634A">
        <w:t xml:space="preserve"> </w:t>
      </w:r>
      <w:r>
        <w:t>resource,</w:t>
      </w:r>
      <w:r w:rsidR="0039634A">
        <w:t xml:space="preserve"> </w:t>
      </w:r>
      <w:r>
        <w:t>as</w:t>
      </w:r>
      <w:r w:rsidR="0039634A">
        <w:t xml:space="preserve"> </w:t>
      </w:r>
      <w:r>
        <w:t>follows:</w:t>
      </w:r>
    </w:p>
    <w:p w14:paraId="2CA3628E" w14:textId="1B6E796B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35D2F73C" wp14:editId="08DCD89B">
            <wp:extent cx="5943600" cy="2293620"/>
            <wp:effectExtent l="0" t="0" r="0" b="0"/>
            <wp:docPr id="33" name="Picture 3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AF24" w14:textId="03BA3F1D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define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block.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block,</w:t>
      </w:r>
      <w:r w:rsidR="0039634A">
        <w:t xml:space="preserve"> </w:t>
      </w:r>
      <w:r>
        <w:t>PowerShell</w:t>
      </w:r>
      <w:r w:rsidR="0039634A">
        <w:t xml:space="preserve"> </w:t>
      </w:r>
      <w:r>
        <w:t>compiles</w:t>
      </w:r>
      <w:r w:rsidR="0039634A">
        <w:t xml:space="preserve"> </w:t>
      </w:r>
      <w:r>
        <w:t>it</w:t>
      </w:r>
      <w:r w:rsidR="0039634A">
        <w:t xml:space="preserve"> </w:t>
      </w:r>
      <w:r>
        <w:t>into</w:t>
      </w:r>
      <w:r w:rsidR="0039634A">
        <w:t xml:space="preserve"> </w:t>
      </w:r>
      <w:r>
        <w:t>a</w:t>
      </w:r>
      <w:r w:rsidR="0039634A">
        <w:t xml:space="preserve"> </w:t>
      </w:r>
      <w:r>
        <w:t>function.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step.</w:t>
      </w:r>
    </w:p>
    <w:p w14:paraId="4F33AB7A" w14:textId="7F4A882D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function</w:t>
      </w:r>
      <w:r w:rsidR="0039634A">
        <w:t xml:space="preserve"> </w:t>
      </w:r>
      <w:r>
        <w:t>definition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compiled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0C465864" w14:textId="2EDBE199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79639987" wp14:editId="0AC47C29">
            <wp:extent cx="4546600" cy="1066800"/>
            <wp:effectExtent l="0" t="0" r="6350" b="0"/>
            <wp:docPr id="32" name="Picture 3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AB7B" w14:textId="52E8240A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folder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This</w:t>
      </w:r>
      <w:r w:rsidR="0039634A">
        <w:t xml:space="preserve"> </w:t>
      </w:r>
      <w:r>
        <w:t>folder</w:t>
      </w:r>
      <w:r w:rsidR="0039634A">
        <w:t xml:space="preserve"> </w:t>
      </w:r>
      <w:r>
        <w:t>is</w:t>
      </w:r>
      <w:r w:rsidR="0039634A">
        <w:t xml:space="preserve"> </w:t>
      </w:r>
      <w:r>
        <w:t>where</w:t>
      </w:r>
      <w:r w:rsidR="0039634A">
        <w:t xml:space="preserve"> </w:t>
      </w:r>
      <w:r>
        <w:t>you</w:t>
      </w:r>
      <w:r w:rsidR="0039634A">
        <w:t xml:space="preserve"> </w:t>
      </w:r>
      <w:r>
        <w:t>want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process</w:t>
      </w:r>
      <w:r w:rsidR="0039634A">
        <w:t xml:space="preserve"> </w:t>
      </w:r>
      <w:r>
        <w:t>to</w:t>
      </w:r>
      <w:r w:rsidR="0039634A">
        <w:t xml:space="preserve"> </w:t>
      </w:r>
      <w:r>
        <w:t>place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specified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block.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step.</w:t>
      </w:r>
    </w:p>
    <w:p w14:paraId="4AF4352C" w14:textId="7A51A560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PrepareSRV2</w:t>
      </w:r>
      <w:r w:rsidR="0039634A">
        <w:t xml:space="preserve"> </w:t>
      </w:r>
      <w:r>
        <w:t>function,</w:t>
      </w:r>
      <w:r w:rsidR="0039634A">
        <w:t xml:space="preserve"> </w:t>
      </w:r>
      <w:r>
        <w:t>which</w:t>
      </w:r>
      <w:r w:rsidR="0039634A">
        <w:t xml:space="preserve"> </w:t>
      </w:r>
      <w:r>
        <w:t>creates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corresponding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15A8A844" w14:textId="725ABCED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7D05BCFC" wp14:editId="635C98B1">
            <wp:extent cx="4419600" cy="1397000"/>
            <wp:effectExtent l="0" t="0" r="0" b="0"/>
            <wp:docPr id="31" name="Picture 3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E391" w14:textId="2E646B1F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that</w:t>
      </w:r>
      <w:r w:rsidR="0039634A">
        <w:t xml:space="preserve"> </w:t>
      </w:r>
      <w:r>
        <w:t>PowerShell</w:t>
      </w:r>
      <w:r w:rsidR="0039634A">
        <w:t xml:space="preserve"> </w:t>
      </w:r>
      <w:r>
        <w:t>generated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3465E142" w14:textId="534FE8D0" w:rsidR="00F80830" w:rsidRDefault="00F80830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603013F2" wp14:editId="064655A2">
            <wp:extent cx="5943600" cy="3870960"/>
            <wp:effectExtent l="0" t="0" r="0" b="0"/>
            <wp:docPr id="30" name="Picture 3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6191" w14:textId="1FEECDB7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push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-Wait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switches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rich</w:t>
      </w:r>
      <w:r w:rsidR="0039634A">
        <w:t xml:space="preserve"> </w:t>
      </w:r>
      <w:r>
        <w:t>output,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08CED830" w14:textId="4D877EEF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2F7A0341" wp14:editId="6D32B646">
            <wp:extent cx="5943600" cy="2218690"/>
            <wp:effectExtent l="0" t="0" r="0" b="0"/>
            <wp:docPr id="29" name="Picture 2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5B1E" w14:textId="7983BD5A" w:rsidR="00F80830" w:rsidRDefault="00F80830" w:rsidP="00B72361">
      <w:pPr>
        <w:pStyle w:val="NormalPACKT"/>
      </w:pPr>
      <w:r>
        <w:t>After</w:t>
      </w:r>
      <w:r w:rsidR="0039634A">
        <w:t xml:space="preserve"> </w:t>
      </w:r>
      <w:r>
        <w:t>pushing</w:t>
      </w:r>
      <w:r w:rsidR="0039634A">
        <w:t xml:space="preserve"> </w:t>
      </w:r>
      <w:r>
        <w:t>the</w:t>
      </w:r>
      <w:r w:rsidR="0039634A">
        <w:t xml:space="preserve"> </w:t>
      </w:r>
      <w:r>
        <w:t>new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10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effect.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CDC51C9" w14:textId="74AF5EED" w:rsidR="00F80830" w:rsidRDefault="00F80830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76DBB45E" wp14:editId="15E7B249">
            <wp:extent cx="5003800" cy="1447800"/>
            <wp:effectExtent l="0" t="0" r="6350" b="0"/>
            <wp:docPr id="3" name="Picture 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553B" w14:textId="5A4EC6C4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delete</w:t>
      </w:r>
      <w:r w:rsidR="0039634A">
        <w:t xml:space="preserve"> </w:t>
      </w:r>
      <w:r>
        <w:t>a</w:t>
      </w:r>
      <w:r w:rsidR="0039634A">
        <w:t xml:space="preserve"> </w:t>
      </w:r>
      <w:r>
        <w:t>file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thereby</w:t>
      </w:r>
      <w:r w:rsidR="0039634A">
        <w:t xml:space="preserve"> </w:t>
      </w:r>
      <w:r>
        <w:t>introducing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drift.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produces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  <w:r w:rsidR="0039634A">
        <w:t xml:space="preserve"> </w:t>
      </w:r>
      <w:r>
        <w:t>With</w:t>
      </w:r>
      <w:r w:rsidR="0039634A">
        <w:t xml:space="preserve"> </w:t>
      </w:r>
      <w:r w:rsidRPr="000C66E6">
        <w:rPr>
          <w:rStyle w:val="CodeInTextPACKT"/>
        </w:rPr>
        <w:t>step</w:t>
      </w:r>
      <w:r w:rsidR="0039634A">
        <w:rPr>
          <w:rStyle w:val="CodeInTextPACKT"/>
        </w:rPr>
        <w:t xml:space="preserve"> </w:t>
      </w:r>
      <w:r w:rsidRPr="000C66E6">
        <w:rPr>
          <w:rStyle w:val="CodeInTextPACKT"/>
        </w:rPr>
        <w:t>12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rerun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correct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this:</w:t>
      </w:r>
    </w:p>
    <w:p w14:paraId="27E46E4F" w14:textId="7D63D0BB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65A37F98" wp14:editId="22E319DC">
            <wp:extent cx="5943600" cy="2202815"/>
            <wp:effectExtent l="0" t="0" r="0" b="6985"/>
            <wp:docPr id="2" name="Picture 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972F" w14:textId="194CB202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observe</w:t>
      </w:r>
      <w:r w:rsidR="0039634A">
        <w:t xml:space="preserve"> </w:t>
      </w:r>
      <w:r>
        <w:t>the</w:t>
      </w:r>
      <w:r w:rsidR="0039634A">
        <w:t xml:space="preserve"> </w:t>
      </w:r>
      <w:r>
        <w:t>results</w:t>
      </w:r>
      <w:r w:rsidR="0039634A">
        <w:t xml:space="preserve"> </w:t>
      </w:r>
      <w:r>
        <w:t>of</w:t>
      </w:r>
      <w:r w:rsidR="0039634A">
        <w:t xml:space="preserve"> </w:t>
      </w:r>
      <w:r>
        <w:t>running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DSCResource</w:t>
      </w:r>
      <w:proofErr w:type="spellEnd"/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case</w:t>
      </w:r>
      <w:r w:rsidR="0039634A">
        <w:t xml:space="preserve"> </w:t>
      </w:r>
      <w:r>
        <w:t>where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configuration</w:t>
      </w:r>
      <w:r w:rsidR="0039634A">
        <w:t xml:space="preserve"> </w:t>
      </w:r>
      <w:r>
        <w:t>drift.</w:t>
      </w:r>
      <w:r w:rsidR="0039634A">
        <w:t xml:space="preserve"> </w:t>
      </w:r>
      <w:r>
        <w:t>This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the</w:t>
      </w:r>
      <w:r w:rsidR="0039634A">
        <w:t xml:space="preserve"> </w:t>
      </w:r>
      <w:r>
        <w:t>following:</w:t>
      </w:r>
    </w:p>
    <w:p w14:paraId="247C8852" w14:textId="0ABCAAA3" w:rsidR="00F80830" w:rsidRDefault="00F80830" w:rsidP="00B72361">
      <w:pPr>
        <w:pStyle w:val="FigurePACKT"/>
      </w:pPr>
      <w:r>
        <w:rPr>
          <w:noProof/>
        </w:rPr>
        <w:drawing>
          <wp:inline distT="0" distB="0" distL="0" distR="0" wp14:anchorId="4C62D764" wp14:editId="5950C5AF">
            <wp:extent cx="5943600" cy="1965325"/>
            <wp:effectExtent l="0" t="0" r="0" b="0"/>
            <wp:docPr id="1" name="Picture 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65A4" w14:textId="26C5C632" w:rsidR="00F80830" w:rsidRPr="00490C0B" w:rsidRDefault="00F80830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36F61E3B" w14:textId="3EBFCEE2" w:rsidR="00F80830" w:rsidRDefault="00F80830" w:rsidP="00B72361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push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(</w:t>
      </w:r>
      <w:r w:rsidRPr="000C66E6">
        <w:rPr>
          <w:rStyle w:val="CodeInTextPACKT"/>
        </w:rPr>
        <w:t>SRV2</w:t>
      </w:r>
      <w:r>
        <w:t>)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cmdlet.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-Wait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switches</w:t>
      </w:r>
      <w:r w:rsidR="0039634A">
        <w:t xml:space="preserve"> </w:t>
      </w:r>
      <w:r>
        <w:t>produces</w:t>
      </w:r>
      <w:r w:rsidR="0039634A">
        <w:t xml:space="preserve"> </w:t>
      </w:r>
      <w:r>
        <w:t>some</w:t>
      </w:r>
      <w:r w:rsidR="0039634A">
        <w:t xml:space="preserve"> </w:t>
      </w:r>
      <w:r>
        <w:t>great</w:t>
      </w:r>
      <w:r w:rsidR="0039634A">
        <w:t xml:space="preserve"> </w:t>
      </w:r>
      <w:r>
        <w:t>output</w:t>
      </w:r>
      <w:r w:rsidR="0039634A">
        <w:t xml:space="preserve"> </w:t>
      </w:r>
      <w:r>
        <w:t>that</w:t>
      </w:r>
      <w:r w:rsidR="0039634A">
        <w:t xml:space="preserve"> </w:t>
      </w:r>
      <w:r>
        <w:t>helps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trace</w:t>
      </w:r>
      <w:r w:rsidR="0039634A">
        <w:t xml:space="preserve"> </w:t>
      </w:r>
      <w:r>
        <w:t>precisely</w:t>
      </w:r>
      <w:r w:rsidR="0039634A">
        <w:t xml:space="preserve"> </w:t>
      </w:r>
      <w:r>
        <w:t>what</w:t>
      </w:r>
      <w:r w:rsidR="0039634A">
        <w:t xml:space="preserve"> </w:t>
      </w:r>
      <w:r>
        <w:t>DSC</w:t>
      </w:r>
      <w:r w:rsidR="0039634A">
        <w:t xml:space="preserve"> </w:t>
      </w:r>
      <w:r>
        <w:t>is</w:t>
      </w:r>
      <w:r w:rsidR="0039634A">
        <w:t xml:space="preserve"> </w:t>
      </w:r>
      <w:r>
        <w:t>doing.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DSC</w:t>
      </w:r>
      <w:r w:rsidR="0039634A">
        <w:t xml:space="preserve"> </w:t>
      </w:r>
      <w:r>
        <w:t>could</w:t>
      </w:r>
      <w:r w:rsidR="0039634A">
        <w:t xml:space="preserve"> </w:t>
      </w:r>
      <w:r>
        <w:t>not</w:t>
      </w:r>
      <w:r w:rsidR="0039634A">
        <w:t xml:space="preserve"> </w:t>
      </w:r>
      <w:r>
        <w:t>find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and</w:t>
      </w:r>
      <w:r w:rsidR="0039634A">
        <w:t xml:space="preserve"> </w:t>
      </w:r>
      <w:r>
        <w:t>so</w:t>
      </w:r>
      <w:r w:rsidR="0039634A">
        <w:t xml:space="preserve"> </w:t>
      </w:r>
      <w:r>
        <w:t>it</w:t>
      </w:r>
      <w:r w:rsidR="0039634A">
        <w:t xml:space="preserve"> </w:t>
      </w:r>
      <w:r>
        <w:t>copies</w:t>
      </w:r>
      <w:r w:rsidR="0039634A">
        <w:t xml:space="preserve"> </w:t>
      </w:r>
      <w:r>
        <w:t>them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DC1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12</w:t>
      </w:r>
      <w:r>
        <w:t>,</w:t>
      </w:r>
      <w:r w:rsidR="0039634A">
        <w:t xml:space="preserve"> </w:t>
      </w:r>
      <w:r>
        <w:t>DSC</w:t>
      </w:r>
      <w:r w:rsidR="0039634A">
        <w:t xml:space="preserve"> </w:t>
      </w:r>
      <w:r>
        <w:t>discovers</w:t>
      </w:r>
      <w:r w:rsidR="0039634A">
        <w:t xml:space="preserve"> </w:t>
      </w:r>
      <w:r>
        <w:t>a</w:t>
      </w:r>
      <w:r w:rsidR="0039634A">
        <w:t xml:space="preserve"> </w:t>
      </w:r>
      <w:r>
        <w:t>missing</w:t>
      </w:r>
      <w:r w:rsidR="0039634A">
        <w:t xml:space="preserve"> </w:t>
      </w:r>
      <w:r>
        <w:t>file</w:t>
      </w:r>
      <w:r w:rsidR="0039634A">
        <w:t xml:space="preserve"> </w:t>
      </w:r>
      <w:r>
        <w:t>and</w:t>
      </w:r>
      <w:r w:rsidR="0039634A">
        <w:t xml:space="preserve"> </w:t>
      </w:r>
      <w:r>
        <w:t>corrects</w:t>
      </w:r>
      <w:r w:rsidR="0039634A">
        <w:t xml:space="preserve"> </w:t>
      </w:r>
      <w:r>
        <w:t>that.</w:t>
      </w:r>
    </w:p>
    <w:p w14:paraId="1AF290E8" w14:textId="291412CA" w:rsidR="00F80830" w:rsidRDefault="00F80830" w:rsidP="00B72361">
      <w:pPr>
        <w:pStyle w:val="NormalPACKT"/>
      </w:pPr>
      <w:r>
        <w:lastRenderedPageBreak/>
        <w:t>With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>
        <w:t>,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do</w:t>
      </w:r>
      <w:r w:rsidR="0039634A">
        <w:t xml:space="preserve"> </w:t>
      </w:r>
      <w:r>
        <w:t>not</w:t>
      </w:r>
      <w:r w:rsidR="0039634A">
        <w:t xml:space="preserve"> </w:t>
      </w:r>
      <w:r>
        <w:t>specify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-Wait</w:t>
      </w:r>
      <w:r w:rsidR="0039634A">
        <w:t xml:space="preserve"> </w:t>
      </w:r>
      <w:r>
        <w:t>switch,</w:t>
      </w:r>
      <w:r w:rsidR="0039634A">
        <w:t xml:space="preserve"> </w:t>
      </w:r>
      <w:r>
        <w:t>PowerShell</w:t>
      </w:r>
      <w:r w:rsidR="0039634A">
        <w:t xml:space="preserve"> </w:t>
      </w:r>
      <w:r>
        <w:t>runs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silently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r>
        <w:t>background</w:t>
      </w:r>
      <w:r w:rsidR="0039634A">
        <w:t xml:space="preserve"> </w:t>
      </w:r>
      <w:r>
        <w:t>job.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do</w:t>
      </w:r>
      <w:r w:rsidR="0039634A">
        <w:t xml:space="preserve"> </w:t>
      </w:r>
      <w:r>
        <w:t>not</w:t>
      </w:r>
      <w:r w:rsidR="0039634A">
        <w:t xml:space="preserve"> </w:t>
      </w:r>
      <w:r>
        <w:t>specify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switch</w:t>
      </w:r>
      <w:r w:rsidR="0039634A">
        <w:t xml:space="preserve"> </w:t>
      </w:r>
      <w:r>
        <w:t>specified,</w:t>
      </w:r>
      <w:r w:rsidR="0039634A">
        <w:t xml:space="preserve"> </w:t>
      </w:r>
      <w:r>
        <w:t>PowerShell</w:t>
      </w:r>
      <w:r w:rsidR="0039634A">
        <w:t xml:space="preserve"> </w:t>
      </w:r>
      <w:r>
        <w:t>produces</w:t>
      </w:r>
      <w:r w:rsidR="0039634A">
        <w:t xml:space="preserve"> </w:t>
      </w:r>
      <w:r>
        <w:t>minimal</w:t>
      </w:r>
      <w:r w:rsidR="0039634A">
        <w:t xml:space="preserve"> </w:t>
      </w:r>
      <w:r>
        <w:t>output.</w:t>
      </w:r>
      <w:r w:rsidR="0039634A">
        <w:t xml:space="preserve"> </w:t>
      </w:r>
      <w:r>
        <w:t>You</w:t>
      </w:r>
      <w:r w:rsidR="0039634A">
        <w:t xml:space="preserve"> </w:t>
      </w:r>
      <w:r>
        <w:t>should</w:t>
      </w:r>
      <w:r w:rsidR="0039634A">
        <w:t xml:space="preserve"> </w:t>
      </w:r>
      <w:r>
        <w:t>use</w:t>
      </w:r>
      <w:r w:rsidR="0039634A">
        <w:t xml:space="preserve"> </w:t>
      </w:r>
      <w:r>
        <w:t>both</w:t>
      </w:r>
      <w:r w:rsidR="0039634A">
        <w:t xml:space="preserve"> </w:t>
      </w:r>
      <w:r>
        <w:t>parameters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are</w:t>
      </w:r>
      <w:r w:rsidR="0039634A">
        <w:t xml:space="preserve"> </w:t>
      </w:r>
      <w:r>
        <w:t>learning</w:t>
      </w:r>
      <w:r w:rsidR="0039634A">
        <w:t xml:space="preserve"> </w:t>
      </w:r>
      <w:r>
        <w:t>DSC.</w:t>
      </w:r>
    </w:p>
    <w:p w14:paraId="66ADD518" w14:textId="0546419E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discover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see,</w:t>
      </w:r>
      <w:r w:rsidR="0039634A">
        <w:t xml:space="preserve"> </w:t>
      </w:r>
      <w:r>
        <w:t>there</w:t>
      </w:r>
      <w:r w:rsidR="0039634A">
        <w:t xml:space="preserve"> </w:t>
      </w:r>
      <w:r>
        <w:t>are</w:t>
      </w:r>
      <w:r w:rsidR="0039634A">
        <w:t xml:space="preserve"> </w:t>
      </w:r>
      <w:r>
        <w:t>not</w:t>
      </w:r>
      <w:r w:rsidR="0039634A">
        <w:t xml:space="preserve"> </w:t>
      </w:r>
      <w:r>
        <w:t>many</w:t>
      </w:r>
      <w:r w:rsidR="0039634A">
        <w:t xml:space="preserve"> </w:t>
      </w:r>
      <w:r>
        <w:t>built</w:t>
      </w:r>
      <w:r w:rsidR="0039634A">
        <w:t xml:space="preserve"> </w:t>
      </w:r>
      <w:r>
        <w:t>into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2019.</w:t>
      </w:r>
      <w:r w:rsidR="0039634A">
        <w:t xml:space="preserve"> </w:t>
      </w:r>
      <w:r>
        <w:t>The</w:t>
      </w:r>
      <w:r w:rsidR="0039634A">
        <w:t xml:space="preserve"> </w:t>
      </w:r>
      <w:r>
        <w:t>good</w:t>
      </w:r>
      <w:r w:rsidR="0039634A">
        <w:t xml:space="preserve"> </w:t>
      </w:r>
      <w:r>
        <w:t>news</w:t>
      </w:r>
      <w:r w:rsidR="0039634A">
        <w:t xml:space="preserve"> </w:t>
      </w:r>
      <w:r>
        <w:t>is</w:t>
      </w:r>
      <w:r w:rsidR="0039634A">
        <w:t xml:space="preserve"> </w:t>
      </w:r>
      <w:r>
        <w:t>that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wealth</w:t>
      </w:r>
      <w:r w:rsidR="0039634A">
        <w:t xml:space="preserve"> </w:t>
      </w:r>
      <w:r>
        <w:t>of</w:t>
      </w:r>
      <w:r w:rsidR="0039634A">
        <w:t xml:space="preserve"> </w:t>
      </w:r>
      <w:r>
        <w:t>additional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leverage,</w:t>
      </w:r>
      <w:r w:rsidR="0039634A">
        <w:t xml:space="preserve"> </w:t>
      </w: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see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with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from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the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PS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Gallery</w:t>
      </w:r>
      <w:r w:rsidR="0039634A">
        <w:t xml:space="preserve"> </w:t>
      </w:r>
      <w:r>
        <w:t>recipe.</w:t>
      </w:r>
    </w:p>
    <w:p w14:paraId="35D4D821" w14:textId="284973BD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block,</w:t>
      </w:r>
      <w:r w:rsidR="0039634A">
        <w:t xml:space="preserve"> </w:t>
      </w:r>
      <w:r>
        <w:t>PowerShell</w:t>
      </w:r>
      <w:r w:rsidR="0039634A">
        <w:t xml:space="preserve"> </w:t>
      </w:r>
      <w:r>
        <w:t>compiles</w:t>
      </w:r>
      <w:r w:rsidR="0039634A">
        <w:t xml:space="preserve"> </w:t>
      </w:r>
      <w:r>
        <w:t>in</w:t>
      </w:r>
      <w:r w:rsidR="0039634A">
        <w:t xml:space="preserve"> </w:t>
      </w:r>
      <w:r>
        <w:t>a</w:t>
      </w:r>
      <w:r w:rsidR="0039634A">
        <w:t xml:space="preserve"> </w:t>
      </w:r>
      <w:r>
        <w:t>similar</w:t>
      </w:r>
      <w:r w:rsidR="0039634A">
        <w:t xml:space="preserve"> </w:t>
      </w:r>
      <w:r>
        <w:t>way</w:t>
      </w:r>
      <w:r w:rsidR="0039634A">
        <w:t xml:space="preserve"> </w:t>
      </w:r>
      <w:r>
        <w:t>to</w:t>
      </w:r>
      <w:r w:rsidR="0039634A">
        <w:t xml:space="preserve"> </w:t>
      </w:r>
      <w:r>
        <w:t>how</w:t>
      </w:r>
      <w:r w:rsidR="0039634A">
        <w:t xml:space="preserve"> </w:t>
      </w:r>
      <w:r>
        <w:t>PowerShell</w:t>
      </w:r>
      <w:r w:rsidR="0039634A">
        <w:t xml:space="preserve"> </w:t>
      </w:r>
      <w:r>
        <w:t>compiles</w:t>
      </w:r>
      <w:r w:rsidR="0039634A">
        <w:t xml:space="preserve"> </w:t>
      </w:r>
      <w:r>
        <w:t>a</w:t>
      </w:r>
      <w:r w:rsidR="0039634A">
        <w:t xml:space="preserve"> </w:t>
      </w:r>
      <w:r>
        <w:t>function.</w:t>
      </w:r>
      <w:r w:rsidR="0039634A">
        <w:t xml:space="preserve"> </w:t>
      </w:r>
      <w:r>
        <w:t>With</w:t>
      </w:r>
      <w:r w:rsidR="0039634A">
        <w:t xml:space="preserve"> </w:t>
      </w:r>
      <w:r>
        <w:t>configurations,</w:t>
      </w:r>
      <w:r w:rsidR="0039634A">
        <w:t xml:space="preserve"> </w:t>
      </w:r>
      <w:r>
        <w:t>PowerShell</w:t>
      </w:r>
      <w:r w:rsidR="0039634A">
        <w:t xml:space="preserve"> </w:t>
      </w:r>
      <w:r>
        <w:t>creates</w:t>
      </w:r>
      <w:r w:rsidR="0039634A">
        <w:t xml:space="preserve"> </w:t>
      </w:r>
      <w:r>
        <w:t>a</w:t>
      </w:r>
      <w:r w:rsidR="0039634A">
        <w:t xml:space="preserve"> </w:t>
      </w:r>
      <w:r>
        <w:t>function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same</w:t>
      </w:r>
      <w:r w:rsidR="0039634A">
        <w:t xml:space="preserve"> </w:t>
      </w:r>
      <w:r>
        <w:t>name,</w:t>
      </w:r>
      <w:r w:rsidR="0039634A">
        <w:t xml:space="preserve"> </w:t>
      </w: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see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.</w:t>
      </w:r>
    </w:p>
    <w:p w14:paraId="41743EBB" w14:textId="004D12FF" w:rsidR="00F80830" w:rsidRDefault="00F80830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generated</w:t>
      </w:r>
      <w:r w:rsidR="0039634A">
        <w:t xml:space="preserve"> </w:t>
      </w:r>
      <w:r>
        <w:t>by</w:t>
      </w:r>
      <w:r w:rsidR="0039634A">
        <w:t xml:space="preserve"> </w:t>
      </w:r>
      <w:r>
        <w:t>running</w:t>
      </w:r>
      <w:r w:rsidR="0039634A">
        <w:t xml:space="preserve"> </w:t>
      </w:r>
      <w:r>
        <w:t>the</w:t>
      </w:r>
      <w:r w:rsidR="0039634A">
        <w:t xml:space="preserve"> </w:t>
      </w:r>
      <w:r>
        <w:t>function</w:t>
      </w:r>
      <w:r w:rsidR="0039634A">
        <w:t xml:space="preserve"> </w:t>
      </w:r>
      <w:r>
        <w:t>created</w:t>
      </w:r>
      <w:r w:rsidR="0039634A">
        <w:t xml:space="preserve"> </w:t>
      </w:r>
      <w:r>
        <w:t>by</w:t>
      </w:r>
      <w:r w:rsidR="0039634A">
        <w:t xml:space="preserve"> </w:t>
      </w:r>
      <w:r>
        <w:t>running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Fortunately,</w:t>
      </w:r>
      <w:r w:rsidR="0039634A">
        <w:t xml:space="preserve"> </w:t>
      </w:r>
      <w:r>
        <w:t>IT</w:t>
      </w:r>
      <w:r w:rsidR="0039634A">
        <w:t xml:space="preserve"> </w:t>
      </w:r>
      <w:r>
        <w:t>pros</w:t>
      </w:r>
      <w:r w:rsidR="0039634A">
        <w:t xml:space="preserve"> </w:t>
      </w:r>
      <w:r>
        <w:t>do</w:t>
      </w:r>
      <w:r w:rsidR="0039634A">
        <w:t xml:space="preserve"> </w:t>
      </w:r>
      <w:r>
        <w:t>not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understand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format</w:t>
      </w:r>
      <w:r w:rsidR="0039634A">
        <w:t xml:space="preserve"> </w:t>
      </w:r>
      <w:r>
        <w:t>as</w:t>
      </w:r>
      <w:r w:rsidR="0039634A">
        <w:t xml:space="preserve"> </w:t>
      </w:r>
      <w:r>
        <w:t>it</w:t>
      </w:r>
      <w:r w:rsidR="0039634A">
        <w:t xml:space="preserve"> </w:t>
      </w:r>
      <w:r>
        <w:t>is</w:t>
      </w:r>
      <w:r w:rsidR="0039634A">
        <w:t xml:space="preserve"> </w:t>
      </w:r>
      <w:r>
        <w:t>automatically</w:t>
      </w:r>
      <w:r w:rsidR="0039634A">
        <w:t xml:space="preserve"> </w:t>
      </w:r>
      <w:r>
        <w:t>generated</w:t>
      </w:r>
      <w:r w:rsidR="0039634A">
        <w:t xml:space="preserve"> </w:t>
      </w:r>
      <w:r>
        <w:t>by</w:t>
      </w:r>
      <w:r w:rsidR="0039634A">
        <w:t xml:space="preserve"> </w:t>
      </w:r>
      <w:r>
        <w:t>PowerShell.</w:t>
      </w:r>
      <w:r w:rsidR="0039634A">
        <w:t xml:space="preserve"> </w:t>
      </w:r>
      <w:r>
        <w:t>Further,</w:t>
      </w:r>
      <w:r w:rsidR="0039634A">
        <w:t xml:space="preserve"> </w:t>
      </w:r>
      <w:r>
        <w:t>PowerShell</w:t>
      </w:r>
      <w:r w:rsidR="0039634A">
        <w:t xml:space="preserve"> </w:t>
      </w:r>
      <w:r>
        <w:t>uses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apply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node.</w:t>
      </w:r>
      <w:r w:rsidR="0039634A">
        <w:t xml:space="preserve"> </w:t>
      </w:r>
      <w:r>
        <w:t>All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do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keep</w:t>
      </w:r>
      <w:r w:rsidR="0039634A">
        <w:t xml:space="preserve"> </w:t>
      </w:r>
      <w:r>
        <w:t>track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themselves.</w:t>
      </w:r>
    </w:p>
    <w:p w14:paraId="79704995" w14:textId="461B0C35" w:rsidR="008701A5" w:rsidRPr="00490C0B" w:rsidRDefault="008701A5" w:rsidP="00490C0B">
      <w:pPr>
        <w:pStyle w:val="Heading1"/>
      </w:pPr>
      <w:r w:rsidRPr="00490C0B">
        <w:t>Parameterizing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configuration</w:t>
      </w:r>
    </w:p>
    <w:p w14:paraId="63C3CF5D" w14:textId="56F4F121" w:rsidR="008701A5" w:rsidRDefault="008701A5" w:rsidP="00B72361">
      <w:pPr>
        <w:pStyle w:val="NormalPACKT"/>
      </w:pPr>
      <w:r>
        <w:t>As</w:t>
      </w:r>
      <w:r w:rsidR="0039634A">
        <w:t xml:space="preserve"> </w:t>
      </w:r>
      <w:r>
        <w:t>with</w:t>
      </w:r>
      <w:r w:rsidR="0039634A">
        <w:t xml:space="preserve"> </w:t>
      </w:r>
      <w:r>
        <w:t>functions,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create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with</w:t>
      </w:r>
      <w:r w:rsidR="0039634A">
        <w:t xml:space="preserve"> </w:t>
      </w:r>
      <w:r>
        <w:t>parameters.</w:t>
      </w:r>
      <w:r w:rsidR="0039634A">
        <w:t xml:space="preserve"> </w:t>
      </w:r>
      <w:r>
        <w:t>These</w:t>
      </w:r>
      <w:r w:rsidR="0039634A">
        <w:t xml:space="preserve"> </w:t>
      </w:r>
      <w:r>
        <w:t>enable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>
        <w:t>different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by</w:t>
      </w:r>
      <w:r w:rsidR="0039634A">
        <w:t xml:space="preserve"> </w:t>
      </w:r>
      <w:r>
        <w:t>varying</w:t>
      </w:r>
      <w:r w:rsidR="0039634A">
        <w:t xml:space="preserve"> </w:t>
      </w:r>
      <w:r>
        <w:t>the</w:t>
      </w:r>
      <w:r w:rsidR="0039634A">
        <w:t xml:space="preserve"> </w:t>
      </w:r>
      <w:r>
        <w:t>parameter</w:t>
      </w:r>
      <w:r w:rsidR="0039634A">
        <w:t xml:space="preserve"> </w:t>
      </w:r>
      <w:r>
        <w:t>values</w:t>
      </w:r>
      <w:r w:rsidR="0039634A">
        <w:t xml:space="preserve"> </w:t>
      </w:r>
      <w:r>
        <w:t>that</w:t>
      </w:r>
      <w:r w:rsidR="0039634A">
        <w:t xml:space="preserve"> </w:t>
      </w:r>
      <w:r>
        <w:t>are</w:t>
      </w:r>
      <w:r w:rsidR="0039634A">
        <w:t xml:space="preserve"> </w:t>
      </w:r>
      <w:r>
        <w:t>used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</w:p>
    <w:p w14:paraId="69F714E6" w14:textId="08042874" w:rsidR="008701A5" w:rsidRDefault="008701A5" w:rsidP="00B72361">
      <w:pPr>
        <w:pStyle w:val="NormalPACKT"/>
      </w:pP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suppose</w:t>
      </w:r>
      <w:r w:rsidR="0039634A">
        <w:t xml:space="preserve"> </w:t>
      </w:r>
      <w:r>
        <w:t>you</w:t>
      </w:r>
      <w:r w:rsidR="0039634A">
        <w:t xml:space="preserve"> </w:t>
      </w:r>
      <w:r>
        <w:t>wanted</w:t>
      </w:r>
      <w:r w:rsidR="0039634A">
        <w:t xml:space="preserve"> </w:t>
      </w:r>
      <w:r>
        <w:t>to</w:t>
      </w:r>
      <w:r w:rsidR="0039634A">
        <w:t xml:space="preserve"> </w:t>
      </w:r>
      <w:r>
        <w:t>add</w:t>
      </w:r>
      <w:r w:rsidR="0039634A">
        <w:t xml:space="preserve"> </w:t>
      </w:r>
      <w:r>
        <w:t>a</w:t>
      </w:r>
      <w:r w:rsidR="0039634A">
        <w:t xml:space="preserve"> </w:t>
      </w:r>
      <w:r>
        <w:t>feature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specific</w:t>
      </w:r>
      <w:r w:rsidR="0039634A">
        <w:t xml:space="preserve"> </w:t>
      </w:r>
      <w:r>
        <w:t>configuration</w:t>
      </w:r>
      <w:r w:rsidR="0039634A">
        <w:t xml:space="preserve"> </w:t>
      </w:r>
      <w:r>
        <w:t>where</w:t>
      </w:r>
      <w:r w:rsidR="0039634A">
        <w:t xml:space="preserve"> </w:t>
      </w:r>
      <w:r>
        <w:t>you</w:t>
      </w:r>
      <w:r w:rsidR="0039634A">
        <w:t xml:space="preserve"> </w:t>
      </w:r>
      <w:r>
        <w:t>hard</w:t>
      </w:r>
      <w:r w:rsidR="0039634A">
        <w:t xml:space="preserve"> </w:t>
      </w:r>
      <w:r>
        <w:t>code</w:t>
      </w:r>
      <w:r w:rsidR="0039634A">
        <w:t xml:space="preserve"> </w:t>
      </w:r>
      <w:r>
        <w:t>the</w:t>
      </w:r>
      <w:r w:rsidR="0039634A">
        <w:t xml:space="preserve"> </w:t>
      </w:r>
      <w:r>
        <w:t>feature</w:t>
      </w:r>
      <w:r w:rsidR="0039634A">
        <w:t xml:space="preserve"> </w:t>
      </w:r>
      <w:r>
        <w:t>name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name.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not</w:t>
      </w:r>
      <w:r w:rsidR="0039634A">
        <w:t xml:space="preserve"> </w:t>
      </w:r>
      <w:r>
        <w:t>dissimilar</w:t>
      </w:r>
      <w:r w:rsidR="0039634A">
        <w:t xml:space="preserve"> </w:t>
      </w:r>
      <w:r>
        <w:t>to</w:t>
      </w:r>
      <w:r w:rsidR="0039634A">
        <w:t xml:space="preserve"> </w:t>
      </w:r>
      <w:r>
        <w:t>how</w:t>
      </w:r>
      <w:r w:rsidR="0039634A">
        <w:t xml:space="preserve"> </w:t>
      </w:r>
      <w:r>
        <w:t>you</w:t>
      </w:r>
      <w:r w:rsidR="0039634A">
        <w:t xml:space="preserve"> </w:t>
      </w:r>
      <w:r>
        <w:t>copied</w:t>
      </w:r>
      <w:r w:rsidR="0039634A">
        <w:t xml:space="preserve"> </w:t>
      </w:r>
      <w:r>
        <w:t>specific</w:t>
      </w:r>
      <w:r w:rsidR="0039634A">
        <w:t xml:space="preserve"> </w:t>
      </w:r>
      <w:r>
        <w:t>files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DC1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built-in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recipe.</w:t>
      </w:r>
    </w:p>
    <w:p w14:paraId="46E9ADE5" w14:textId="652773B2" w:rsidR="008701A5" w:rsidRDefault="008701A5" w:rsidP="00B72361">
      <w:pPr>
        <w:pStyle w:val="NormalPACKT"/>
      </w:pPr>
      <w:r>
        <w:t>With</w:t>
      </w:r>
      <w:r w:rsidR="0039634A">
        <w:t xml:space="preserve"> </w:t>
      </w:r>
      <w:r>
        <w:t>parameterization,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that</w:t>
      </w:r>
      <w:r w:rsidR="0039634A">
        <w:t xml:space="preserve"> </w:t>
      </w:r>
      <w:r>
        <w:t>takes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name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service</w:t>
      </w:r>
      <w:r w:rsidR="0039634A">
        <w:t xml:space="preserve"> </w:t>
      </w:r>
      <w:r>
        <w:t>name</w:t>
      </w:r>
      <w:r w:rsidR="0039634A">
        <w:t xml:space="preserve"> </w:t>
      </w:r>
      <w:r>
        <w:t>as</w:t>
      </w:r>
      <w:r w:rsidR="0039634A">
        <w:t xml:space="preserve"> </w:t>
      </w:r>
      <w:r>
        <w:t>parameters.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configuration,</w:t>
      </w:r>
      <w:r w:rsidR="0039634A">
        <w:t xml:space="preserve"> </w:t>
      </w:r>
      <w:r>
        <w:t>PowerShell</w:t>
      </w:r>
      <w:r w:rsidR="0039634A">
        <w:t xml:space="preserve"> </w:t>
      </w:r>
      <w:r>
        <w:t>creates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that</w:t>
      </w:r>
      <w:r w:rsidR="0039634A">
        <w:t xml:space="preserve"> </w:t>
      </w:r>
      <w:r>
        <w:t>adds</w:t>
      </w:r>
      <w:r w:rsidR="0039634A">
        <w:t xml:space="preserve"> </w:t>
      </w:r>
      <w:r>
        <w:t>the</w:t>
      </w:r>
      <w:r w:rsidR="0039634A">
        <w:t xml:space="preserve"> </w:t>
      </w:r>
      <w:r>
        <w:t>specified</w:t>
      </w:r>
      <w:r w:rsidR="0039634A">
        <w:t xml:space="preserve"> </w:t>
      </w:r>
      <w:r>
        <w:t>service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specified</w:t>
      </w:r>
      <w:r w:rsidR="0039634A">
        <w:t xml:space="preserve"> </w:t>
      </w:r>
      <w:r>
        <w:t>node.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demonstrates</w:t>
      </w:r>
      <w:r w:rsidR="0039634A">
        <w:t xml:space="preserve"> </w:t>
      </w:r>
      <w:r>
        <w:t>that</w:t>
      </w:r>
      <w:r w:rsidR="0039634A">
        <w:t xml:space="preserve"> </w:t>
      </w:r>
      <w:r>
        <w:t>approach.</w:t>
      </w:r>
    </w:p>
    <w:p w14:paraId="0DC10B14" w14:textId="32CEFCC4" w:rsidR="008701A5" w:rsidRDefault="008701A5" w:rsidP="00B72361">
      <w:pPr>
        <w:pStyle w:val="NormalPACKT"/>
      </w:pPr>
      <w:r>
        <w:t>This</w:t>
      </w:r>
      <w:r w:rsidR="0039634A">
        <w:t xml:space="preserve"> </w:t>
      </w:r>
      <w:r>
        <w:t>approach</w:t>
      </w:r>
      <w:r w:rsidR="0039634A">
        <w:t xml:space="preserve"> </w:t>
      </w:r>
      <w:r>
        <w:t>throws</w:t>
      </w:r>
      <w:r w:rsidR="0039634A">
        <w:t xml:space="preserve"> </w:t>
      </w:r>
      <w:r>
        <w:t>up</w:t>
      </w:r>
      <w:r w:rsidR="0039634A">
        <w:t xml:space="preserve"> </w:t>
      </w:r>
      <w:r>
        <w:t>the</w:t>
      </w:r>
      <w:r w:rsidR="0039634A">
        <w:t xml:space="preserve"> </w:t>
      </w:r>
      <w:r>
        <w:t>problem</w:t>
      </w:r>
      <w:r w:rsidR="0039634A">
        <w:t xml:space="preserve"> </w:t>
      </w:r>
      <w:r>
        <w:t>that,</w:t>
      </w:r>
      <w:r w:rsidR="0039634A">
        <w:t xml:space="preserve"> </w:t>
      </w:r>
      <w:r>
        <w:t>by</w:t>
      </w:r>
      <w:r w:rsidR="0039634A">
        <w:t xml:space="preserve"> </w:t>
      </w:r>
      <w:r>
        <w:t>default,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only</w:t>
      </w:r>
      <w:r w:rsidR="0039634A">
        <w:t xml:space="preserve"> </w:t>
      </w:r>
      <w:r>
        <w:t>send</w:t>
      </w:r>
      <w:r w:rsidR="0039634A">
        <w:t xml:space="preserve"> </w:t>
      </w:r>
      <w:r>
        <w:t>a</w:t>
      </w:r>
      <w:r w:rsidR="0039634A">
        <w:t xml:space="preserve"> </w:t>
      </w:r>
      <w:r>
        <w:t>single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given</w:t>
      </w:r>
      <w:r w:rsidR="0039634A">
        <w:t xml:space="preserve"> </w:t>
      </w:r>
      <w:r>
        <w:t>node;</w:t>
      </w:r>
      <w:r w:rsidR="0039634A">
        <w:t xml:space="preserve"> </w:t>
      </w:r>
      <w:r>
        <w:t>therefore,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used</w:t>
      </w:r>
      <w:r w:rsidR="0039634A">
        <w:t xml:space="preserve"> </w:t>
      </w:r>
      <w:r>
        <w:t>the</w:t>
      </w:r>
      <w:r w:rsidR="0039634A">
        <w:t xml:space="preserve"> </w:t>
      </w:r>
      <w:r>
        <w:t>earlier</w:t>
      </w:r>
      <w:r w:rsidR="0039634A">
        <w:t xml:space="preserve"> </w:t>
      </w:r>
      <w:r>
        <w:t>recipe</w:t>
      </w:r>
      <w:r w:rsidR="0039634A">
        <w:t xml:space="preserve"> </w:t>
      </w:r>
      <w:r>
        <w:t>and</w:t>
      </w:r>
      <w:r w:rsidR="0039634A">
        <w:t xml:space="preserve"> </w:t>
      </w:r>
      <w:r>
        <w:t>copied</w:t>
      </w:r>
      <w:r w:rsidR="0039634A">
        <w:t xml:space="preserve"> </w:t>
      </w:r>
      <w:r>
        <w:t>files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attempting</w:t>
      </w:r>
      <w:r w:rsidR="0039634A">
        <w:t xml:space="preserve"> </w:t>
      </w:r>
      <w:r>
        <w:t>to</w:t>
      </w:r>
      <w:r w:rsidR="0039634A">
        <w:t xml:space="preserve"> </w:t>
      </w:r>
      <w:r>
        <w:t>send</w:t>
      </w:r>
      <w:r w:rsidR="0039634A">
        <w:t xml:space="preserve"> </w:t>
      </w:r>
      <w:r>
        <w:t>a</w:t>
      </w:r>
      <w:r w:rsidR="0039634A">
        <w:t xml:space="preserve"> </w:t>
      </w:r>
      <w:r>
        <w:t>second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system</w:t>
      </w:r>
      <w:r w:rsidR="0039634A">
        <w:t xml:space="preserve"> </w:t>
      </w:r>
      <w:r>
        <w:t>results</w:t>
      </w:r>
      <w:r w:rsidR="0039634A">
        <w:t xml:space="preserve"> </w:t>
      </w:r>
      <w:r>
        <w:t>in</w:t>
      </w:r>
      <w:r w:rsidR="0039634A">
        <w:t xml:space="preserve"> </w:t>
      </w:r>
      <w:r>
        <w:t>an</w:t>
      </w:r>
      <w:r w:rsidR="0039634A">
        <w:t xml:space="preserve"> </w:t>
      </w:r>
      <w:r>
        <w:t>error.</w:t>
      </w:r>
      <w:r w:rsidR="0039634A">
        <w:t xml:space="preserve"> </w:t>
      </w:r>
      <w:r>
        <w:t>There</w:t>
      </w:r>
      <w:r w:rsidR="0039634A">
        <w:t xml:space="preserve"> </w:t>
      </w:r>
      <w:r>
        <w:t>are</w:t>
      </w:r>
      <w:r w:rsidR="0039634A">
        <w:t xml:space="preserve"> </w:t>
      </w:r>
      <w:r>
        <w:t>three</w:t>
      </w:r>
      <w:r w:rsidR="0039634A">
        <w:t xml:space="preserve"> </w:t>
      </w:r>
      <w:r>
        <w:t>solutions</w:t>
      </w:r>
      <w:r w:rsidR="0039634A">
        <w:t xml:space="preserve"> </w:t>
      </w:r>
      <w:r>
        <w:t>to</w:t>
      </w:r>
      <w:r w:rsidR="0039634A">
        <w:t xml:space="preserve"> </w:t>
      </w:r>
      <w:r>
        <w:t>this,</w:t>
      </w:r>
      <w:r w:rsidR="0039634A">
        <w:t xml:space="preserve"> </w:t>
      </w:r>
      <w:r>
        <w:t>as</w:t>
      </w:r>
      <w:r w:rsidR="0039634A">
        <w:t xml:space="preserve"> </w:t>
      </w:r>
      <w:r>
        <w:t>described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list:</w:t>
      </w:r>
    </w:p>
    <w:p w14:paraId="41D2AC6C" w14:textId="07F7B460" w:rsidR="008701A5" w:rsidRDefault="008701A5" w:rsidP="00B72361">
      <w:pPr>
        <w:pStyle w:val="BulletPACKT"/>
      </w:pPr>
      <w:r>
        <w:t>Have</w:t>
      </w:r>
      <w:r w:rsidR="0039634A">
        <w:t xml:space="preserve"> </w:t>
      </w:r>
      <w:r>
        <w:t>a</w:t>
      </w:r>
      <w:r w:rsidR="0039634A">
        <w:t xml:space="preserve"> </w:t>
      </w:r>
      <w:r>
        <w:t>single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generated</w:t>
      </w:r>
      <w:r w:rsidR="0039634A">
        <w:t xml:space="preserve"> </w:t>
      </w:r>
      <w:r>
        <w:t>for</w:t>
      </w:r>
      <w:r w:rsidR="0039634A">
        <w:t xml:space="preserve"> </w:t>
      </w:r>
      <w:r>
        <w:t>each</w:t>
      </w:r>
      <w:r w:rsidR="0039634A">
        <w:t xml:space="preserve"> </w:t>
      </w:r>
      <w:r>
        <w:t>target</w:t>
      </w:r>
      <w:r w:rsidR="0039634A">
        <w:t xml:space="preserve"> </w:t>
      </w:r>
      <w:r>
        <w:t>node.</w:t>
      </w:r>
      <w:r w:rsidR="0039634A">
        <w:t xml:space="preserve"> </w:t>
      </w:r>
      <w:r>
        <w:t>This</w:t>
      </w:r>
      <w:r w:rsidR="0039634A">
        <w:t xml:space="preserve"> </w:t>
      </w:r>
      <w:r>
        <w:t>means</w:t>
      </w:r>
      <w:r w:rsidR="0039634A">
        <w:t xml:space="preserve"> </w:t>
      </w:r>
      <w:r>
        <w:t>larger</w:t>
      </w:r>
      <w:r w:rsidR="0039634A">
        <w:t xml:space="preserve"> </w:t>
      </w:r>
      <w:r>
        <w:t>MOF</w:t>
      </w:r>
      <w:r w:rsidR="0039634A">
        <w:t xml:space="preserve"> </w:t>
      </w:r>
      <w:r>
        <w:t>files,</w:t>
      </w:r>
      <w:r w:rsidR="0039634A">
        <w:t xml:space="preserve"> </w:t>
      </w:r>
      <w:r>
        <w:t>and</w:t>
      </w:r>
      <w:r w:rsidR="0039634A">
        <w:t xml:space="preserve"> </w:t>
      </w:r>
      <w:r>
        <w:t>files</w:t>
      </w:r>
      <w:r w:rsidR="0039634A">
        <w:t xml:space="preserve"> </w:t>
      </w:r>
      <w:r>
        <w:t>that</w:t>
      </w:r>
      <w:r w:rsidR="0039634A">
        <w:t xml:space="preserve"> </w:t>
      </w:r>
      <w:r>
        <w:t>are</w:t>
      </w:r>
      <w:r w:rsidR="0039634A">
        <w:t xml:space="preserve"> </w:t>
      </w:r>
      <w:r>
        <w:t>used</w:t>
      </w:r>
      <w:r w:rsidR="0039634A">
        <w:t xml:space="preserve"> </w:t>
      </w:r>
      <w:r>
        <w:t>for</w:t>
      </w:r>
      <w:r w:rsidR="0039634A">
        <w:t xml:space="preserve"> </w:t>
      </w:r>
      <w:r>
        <w:t>larger</w:t>
      </w:r>
      <w:r w:rsidR="0039634A">
        <w:t xml:space="preserve"> </w:t>
      </w:r>
      <w:r>
        <w:t>organizations</w:t>
      </w:r>
      <w:r w:rsidR="0039634A">
        <w:t xml:space="preserve"> </w:t>
      </w:r>
      <w:r>
        <w:t>sometimes</w:t>
      </w:r>
      <w:r w:rsidR="0039634A">
        <w:t xml:space="preserve"> </w:t>
      </w:r>
      <w:r>
        <w:t>require</w:t>
      </w:r>
      <w:r w:rsidR="0039634A">
        <w:t xml:space="preserve"> </w:t>
      </w:r>
      <w:r>
        <w:t>hard-to-achieve</w:t>
      </w:r>
      <w:r w:rsidR="0039634A">
        <w:t xml:space="preserve"> </w:t>
      </w:r>
      <w:r>
        <w:t>coordination</w:t>
      </w:r>
      <w:r w:rsidR="0039634A">
        <w:t xml:space="preserve"> </w:t>
      </w:r>
      <w:r>
        <w:t>between</w:t>
      </w:r>
      <w:r w:rsidR="0039634A">
        <w:t xml:space="preserve"> </w:t>
      </w:r>
      <w:r>
        <w:t>the</w:t>
      </w:r>
      <w:r w:rsidR="0039634A">
        <w:t xml:space="preserve"> </w:t>
      </w:r>
      <w:r>
        <w:t>different</w:t>
      </w:r>
      <w:r w:rsidR="0039634A">
        <w:t xml:space="preserve"> </w:t>
      </w:r>
      <w:r>
        <w:t>groups</w:t>
      </w:r>
      <w:r w:rsidR="0039634A">
        <w:t xml:space="preserve"> </w:t>
      </w:r>
      <w:r>
        <w:t>that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overall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</w:p>
    <w:p w14:paraId="4A2D80E1" w14:textId="1E7C424E" w:rsidR="008701A5" w:rsidRDefault="008701A5" w:rsidP="00B72361">
      <w:pPr>
        <w:pStyle w:val="BulletPACKT"/>
      </w:pP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configurations,</w:t>
      </w:r>
      <w:r w:rsidR="0039634A">
        <w:t xml:space="preserve"> </w:t>
      </w:r>
      <w:r>
        <w:t>which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send</w:t>
      </w:r>
      <w:r w:rsidR="0039634A">
        <w:t xml:space="preserve"> </w:t>
      </w:r>
      <w:r>
        <w:t>multiple</w:t>
      </w:r>
      <w:r w:rsidR="0039634A">
        <w:t xml:space="preserve"> </w:t>
      </w:r>
      <w:r>
        <w:t>configurations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different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from</w:t>
      </w:r>
      <w:r w:rsidR="0039634A">
        <w:t xml:space="preserve"> </w:t>
      </w:r>
      <w:r>
        <w:t>potentially</w:t>
      </w:r>
      <w:r w:rsidR="0039634A">
        <w:t xml:space="preserve"> </w:t>
      </w:r>
      <w:r>
        <w:t>multiple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servers,</w:t>
      </w:r>
      <w:r w:rsidR="0039634A">
        <w:t xml:space="preserve"> </w:t>
      </w:r>
      <w:r>
        <w:t>and</w:t>
      </w:r>
      <w:r w:rsidR="0039634A">
        <w:t xml:space="preserve"> </w:t>
      </w:r>
      <w:r>
        <w:t>then</w:t>
      </w:r>
      <w:r w:rsidR="0039634A">
        <w:t xml:space="preserve"> </w:t>
      </w:r>
      <w:r>
        <w:t>the</w:t>
      </w:r>
      <w:r w:rsidR="0039634A">
        <w:t xml:space="preserve"> </w:t>
      </w:r>
      <w:r>
        <w:t>DSC's</w:t>
      </w:r>
      <w:r w:rsidR="0039634A">
        <w:t xml:space="preserve"> </w:t>
      </w:r>
      <w:r>
        <w:t>local</w:t>
      </w:r>
      <w:r w:rsidR="0039634A">
        <w:t xml:space="preserve"> </w:t>
      </w:r>
      <w:r>
        <w:t>configuration</w:t>
      </w:r>
      <w:r w:rsidR="0039634A">
        <w:t xml:space="preserve"> </w:t>
      </w:r>
      <w:r>
        <w:t>manager</w:t>
      </w:r>
      <w:r w:rsidR="0039634A">
        <w:t xml:space="preserve"> </w:t>
      </w:r>
      <w:r>
        <w:t>combines</w:t>
      </w:r>
      <w:r w:rsidR="0039634A">
        <w:t xml:space="preserve"> </w:t>
      </w:r>
      <w:r>
        <w:t>and</w:t>
      </w:r>
      <w:r w:rsidR="0039634A">
        <w:t xml:space="preserve"> </w:t>
      </w:r>
      <w:r>
        <w:t>then</w:t>
      </w:r>
      <w:r w:rsidR="0039634A">
        <w:t xml:space="preserve"> </w:t>
      </w:r>
      <w:r>
        <w:t>applies</w:t>
      </w:r>
      <w:r w:rsidR="0039634A">
        <w:t xml:space="preserve"> </w:t>
      </w:r>
      <w:r>
        <w:t>them.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partial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configuration</w:t>
      </w:r>
      <w:r w:rsidR="0039634A">
        <w:t xml:space="preserve"> </w:t>
      </w:r>
      <w:r>
        <w:t>recipe</w:t>
      </w:r>
      <w:r w:rsidR="0039634A">
        <w:t xml:space="preserve"> </w:t>
      </w:r>
      <w:r>
        <w:t>shows</w:t>
      </w:r>
      <w:r w:rsidR="0039634A">
        <w:t xml:space="preserve"> </w:t>
      </w:r>
      <w:r>
        <w:t>you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</w:p>
    <w:p w14:paraId="4EB602D1" w14:textId="7C23D41C" w:rsidR="008701A5" w:rsidRDefault="008701A5" w:rsidP="00B72361">
      <w:pPr>
        <w:pStyle w:val="BulletPACKT"/>
      </w:pPr>
      <w:r>
        <w:t>Push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node,</w:t>
      </w:r>
      <w:r w:rsidR="0039634A">
        <w:t xml:space="preserve"> </w:t>
      </w: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node's</w:t>
      </w:r>
      <w:r w:rsidR="0039634A">
        <w:t xml:space="preserve"> </w:t>
      </w:r>
      <w:r>
        <w:t>MOF</w:t>
      </w:r>
      <w:r w:rsidR="0039634A">
        <w:t xml:space="preserve"> </w:t>
      </w:r>
      <w:r>
        <w:t>files,</w:t>
      </w:r>
      <w:r w:rsidR="0039634A">
        <w:t xml:space="preserve"> </w:t>
      </w:r>
      <w:r>
        <w:t>and</w:t>
      </w:r>
      <w:r w:rsidR="0039634A">
        <w:t xml:space="preserve"> </w:t>
      </w:r>
      <w:r>
        <w:t>send</w:t>
      </w:r>
      <w:r w:rsidR="0039634A">
        <w:t xml:space="preserve"> </w:t>
      </w:r>
      <w:r>
        <w:t>another</w:t>
      </w:r>
      <w:r w:rsidR="0039634A">
        <w:t xml:space="preserve"> </w:t>
      </w:r>
      <w:r>
        <w:t>configuration.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demonstrates</w:t>
      </w:r>
      <w:r w:rsidR="0039634A">
        <w:t xml:space="preserve"> </w:t>
      </w:r>
      <w:r>
        <w:t>this—you</w:t>
      </w:r>
      <w:r w:rsidR="0039634A">
        <w:t xml:space="preserve"> </w:t>
      </w: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that</w:t>
      </w:r>
      <w:r w:rsidR="0039634A">
        <w:t xml:space="preserve"> </w:t>
      </w:r>
      <w:r>
        <w:t>DSC</w:t>
      </w:r>
      <w:r w:rsidR="0039634A">
        <w:t xml:space="preserve"> </w:t>
      </w:r>
      <w:r>
        <w:t>created</w:t>
      </w:r>
      <w:r w:rsidR="0039634A">
        <w:t xml:space="preserve"> </w:t>
      </w: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pushed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By</w:t>
      </w:r>
      <w:r w:rsidR="0039634A">
        <w:t xml:space="preserve"> </w:t>
      </w:r>
      <w:r>
        <w:t>removing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node,</w:t>
      </w:r>
      <w:r w:rsidR="0039634A">
        <w:t xml:space="preserve"> </w:t>
      </w:r>
      <w:r>
        <w:t>DSC</w:t>
      </w:r>
      <w:r w:rsidR="0039634A">
        <w:t xml:space="preserve"> </w:t>
      </w:r>
      <w:r>
        <w:t>is</w:t>
      </w:r>
      <w:r w:rsidR="0039634A">
        <w:t xml:space="preserve"> </w:t>
      </w:r>
      <w:r>
        <w:t>happy</w:t>
      </w:r>
      <w:r w:rsidR="0039634A">
        <w:t xml:space="preserve"> </w:t>
      </w:r>
      <w:r>
        <w:t>to</w:t>
      </w:r>
      <w:r w:rsidR="0039634A">
        <w:t xml:space="preserve"> </w:t>
      </w:r>
      <w:r>
        <w:t>apply</w:t>
      </w:r>
      <w:r w:rsidR="0039634A">
        <w:t xml:space="preserve"> </w:t>
      </w:r>
      <w:r>
        <w:t>another</w:t>
      </w:r>
      <w:r w:rsidR="0039634A">
        <w:t xml:space="preserve"> </w:t>
      </w:r>
      <w:r>
        <w:t>configuration.</w:t>
      </w:r>
    </w:p>
    <w:p w14:paraId="3796E5EA" w14:textId="13245858" w:rsidR="008701A5" w:rsidRPr="00490C0B" w:rsidRDefault="008701A5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32FF219E" w14:textId="2969C751" w:rsidR="008701A5" w:rsidRDefault="008701A5" w:rsidP="00B72361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uses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as</w:t>
      </w:r>
      <w:r w:rsidR="0039634A">
        <w:t xml:space="preserve"> </w:t>
      </w:r>
      <w:r>
        <w:t>configured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built-in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recipe.</w:t>
      </w:r>
    </w:p>
    <w:p w14:paraId="00B97B8D" w14:textId="1C1CFA77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66C578D5" w14:textId="7667352A" w:rsidR="008701A5" w:rsidRDefault="008701A5" w:rsidP="009B62AC">
      <w:pPr>
        <w:pStyle w:val="NumberedBulletPACKT"/>
        <w:numPr>
          <w:ilvl w:val="0"/>
          <w:numId w:val="8"/>
        </w:numPr>
      </w:pPr>
      <w:r>
        <w:t>Check</w:t>
      </w:r>
      <w:r w:rsidR="0039634A">
        <w:t xml:space="preserve"> </w:t>
      </w:r>
      <w:r>
        <w:t>the</w:t>
      </w:r>
      <w:r w:rsidR="0039634A">
        <w:t xml:space="preserve"> </w:t>
      </w:r>
      <w:r>
        <w:t>status</w:t>
      </w:r>
      <w:r w:rsidR="0039634A">
        <w:t xml:space="preserve"> </w:t>
      </w:r>
      <w:r>
        <w:t>of</w:t>
      </w:r>
      <w:r w:rsidR="0039634A">
        <w:t xml:space="preserve"> </w:t>
      </w:r>
      <w:r>
        <w:t>DNS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0B96E74" w14:textId="39C23A7E" w:rsidR="008701A5" w:rsidRDefault="008701A5" w:rsidP="00330CB2">
      <w:pPr>
        <w:pStyle w:val="CodeWithinBulletsEndPACKT"/>
      </w:pPr>
      <w:r>
        <w:lastRenderedPageBreak/>
        <w:t>Get-</w:t>
      </w:r>
      <w:proofErr w:type="spellStart"/>
      <w:r>
        <w:t>WindowsFeature</w:t>
      </w:r>
      <w:proofErr w:type="spellEnd"/>
      <w:r w:rsidR="0039634A">
        <w:t xml:space="preserve"> </w:t>
      </w:r>
      <w:r>
        <w:t>DNS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24CF2CBD" w14:textId="41DB50F9" w:rsidR="008701A5" w:rsidRDefault="008701A5" w:rsidP="00B72361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AF404E9" w14:textId="3CB593F5" w:rsidR="008701A5" w:rsidRDefault="008701A5" w:rsidP="00330CB2">
      <w:pPr>
        <w:pStyle w:val="CodeWithinBulletsEndPACKT"/>
      </w:pPr>
      <w:r>
        <w:t>Configuration</w:t>
      </w:r>
      <w:r w:rsidR="0039634A">
        <w:t xml:space="preserve"> </w:t>
      </w:r>
      <w:proofErr w:type="spellStart"/>
      <w:r>
        <w:t>ProvisionServices</w:t>
      </w:r>
      <w:proofErr w:type="spellEnd"/>
    </w:p>
    <w:p w14:paraId="3E6D259A" w14:textId="77777777" w:rsidR="008701A5" w:rsidRDefault="008701A5" w:rsidP="00330CB2">
      <w:pPr>
        <w:pStyle w:val="CodeWithinBulletsEndPACKT"/>
      </w:pPr>
      <w:r>
        <w:t>{</w:t>
      </w:r>
    </w:p>
    <w:p w14:paraId="7C485F4E" w14:textId="6C88372C" w:rsidR="008701A5" w:rsidRDefault="0039634A" w:rsidP="00330CB2">
      <w:pPr>
        <w:pStyle w:val="CodeWithinBulletsEndPACKT"/>
      </w:pPr>
      <w:r>
        <w:t xml:space="preserve">  </w:t>
      </w:r>
      <w:r w:rsidR="008701A5">
        <w:t>param</w:t>
      </w:r>
      <w:r>
        <w:t xml:space="preserve"> </w:t>
      </w:r>
      <w:r w:rsidR="008701A5">
        <w:t>(</w:t>
      </w:r>
    </w:p>
    <w:p w14:paraId="7F7D35C8" w14:textId="6E7D9459" w:rsidR="008701A5" w:rsidRDefault="0039634A" w:rsidP="00330CB2">
      <w:pPr>
        <w:pStyle w:val="CodeWithinBulletsEndPACKT"/>
      </w:pPr>
      <w:r>
        <w:t xml:space="preserve">    </w:t>
      </w:r>
      <w:r w:rsidR="008701A5">
        <w:t>[</w:t>
      </w:r>
      <w:proofErr w:type="gramStart"/>
      <w:r w:rsidR="008701A5">
        <w:t>Parameter(</w:t>
      </w:r>
      <w:proofErr w:type="gramEnd"/>
      <w:r w:rsidR="008701A5">
        <w:t>Mandatory=$true)]</w:t>
      </w:r>
      <w:r>
        <w:t xml:space="preserve">  </w:t>
      </w:r>
      <w:r w:rsidR="008701A5">
        <w:t>$</w:t>
      </w:r>
      <w:proofErr w:type="spellStart"/>
      <w:r w:rsidR="008701A5">
        <w:t>NodeName</w:t>
      </w:r>
      <w:proofErr w:type="spellEnd"/>
      <w:r w:rsidR="008701A5">
        <w:t>,</w:t>
      </w:r>
    </w:p>
    <w:p w14:paraId="01854301" w14:textId="08BAE071" w:rsidR="008701A5" w:rsidRDefault="0039634A" w:rsidP="00330CB2">
      <w:pPr>
        <w:pStyle w:val="CodeWithinBulletsEndPACKT"/>
      </w:pPr>
      <w:r>
        <w:t xml:space="preserve">    </w:t>
      </w:r>
      <w:r w:rsidR="008701A5">
        <w:t>[</w:t>
      </w:r>
      <w:proofErr w:type="gramStart"/>
      <w:r w:rsidR="008701A5">
        <w:t>Parameter(</w:t>
      </w:r>
      <w:proofErr w:type="gramEnd"/>
      <w:r w:rsidR="008701A5">
        <w:t>Mandatory=$true)]</w:t>
      </w:r>
      <w:r>
        <w:t xml:space="preserve">  </w:t>
      </w:r>
      <w:r w:rsidR="008701A5">
        <w:t>$</w:t>
      </w:r>
      <w:proofErr w:type="spellStart"/>
      <w:r w:rsidR="008701A5">
        <w:t>FeatureName</w:t>
      </w:r>
      <w:proofErr w:type="spellEnd"/>
    </w:p>
    <w:p w14:paraId="70682EE3" w14:textId="0B1217B0" w:rsidR="008701A5" w:rsidRDefault="0039634A" w:rsidP="00330CB2">
      <w:pPr>
        <w:pStyle w:val="CodeWithinBulletsEndPACKT"/>
      </w:pPr>
      <w:r>
        <w:t xml:space="preserve">  </w:t>
      </w:r>
      <w:r w:rsidR="008701A5">
        <w:t>)</w:t>
      </w:r>
    </w:p>
    <w:p w14:paraId="67DBBD24" w14:textId="014DF2F0" w:rsidR="008701A5" w:rsidRDefault="008701A5" w:rsidP="00330CB2">
      <w:pPr>
        <w:pStyle w:val="CodeWithinBulletsEndPACKT"/>
      </w:pPr>
      <w:r>
        <w:t>Import-</w:t>
      </w:r>
      <w:proofErr w:type="spellStart"/>
      <w:r>
        <w:t>DscResource</w:t>
      </w:r>
      <w:proofErr w:type="spellEnd"/>
      <w:r w:rsidR="0039634A">
        <w:t xml:space="preserve"> </w:t>
      </w:r>
      <w:r>
        <w:t>–</w:t>
      </w:r>
      <w:proofErr w:type="spellStart"/>
      <w:r>
        <w:t>ModuleName</w:t>
      </w:r>
      <w:proofErr w:type="spellEnd"/>
      <w:r w:rsidR="0039634A">
        <w:t xml:space="preserve"> </w:t>
      </w:r>
      <w:r>
        <w:t>'</w:t>
      </w:r>
      <w:proofErr w:type="spellStart"/>
      <w:r>
        <w:t>PSDesiredStateConfiguration</w:t>
      </w:r>
      <w:proofErr w:type="spellEnd"/>
      <w:r>
        <w:t>'</w:t>
      </w:r>
    </w:p>
    <w:p w14:paraId="73F3EB10" w14:textId="6FCC9EDD" w:rsidR="008701A5" w:rsidRDefault="008701A5" w:rsidP="00330CB2">
      <w:pPr>
        <w:pStyle w:val="CodeWithinBulletsEndPACKT"/>
      </w:pPr>
      <w:r>
        <w:t>Node</w:t>
      </w:r>
      <w:r w:rsidR="0039634A">
        <w:t xml:space="preserve"> </w:t>
      </w:r>
      <w:r>
        <w:t>$</w:t>
      </w:r>
      <w:proofErr w:type="spellStart"/>
      <w:proofErr w:type="gramStart"/>
      <w:r>
        <w:t>NodeName</w:t>
      </w:r>
      <w:proofErr w:type="spellEnd"/>
      <w:r w:rsidR="0039634A">
        <w:t xml:space="preserve">  </w:t>
      </w:r>
      <w:r>
        <w:t>{</w:t>
      </w:r>
      <w:proofErr w:type="gramEnd"/>
    </w:p>
    <w:p w14:paraId="6F8DAE9C" w14:textId="10887C55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WindowsFeature</w:t>
      </w:r>
      <w:proofErr w:type="spellEnd"/>
      <w:r>
        <w:t xml:space="preserve"> </w:t>
      </w:r>
      <w:r w:rsidR="008701A5">
        <w:t>$</w:t>
      </w:r>
      <w:proofErr w:type="spellStart"/>
      <w:r w:rsidR="008701A5">
        <w:t>FeatureName</w:t>
      </w:r>
      <w:proofErr w:type="spellEnd"/>
      <w:proofErr w:type="gramStart"/>
      <w:r>
        <w:t xml:space="preserve">   </w:t>
      </w:r>
      <w:r w:rsidR="008701A5">
        <w:t>{</w:t>
      </w:r>
      <w:proofErr w:type="gramEnd"/>
    </w:p>
    <w:p w14:paraId="297082CC" w14:textId="669476FF" w:rsidR="008701A5" w:rsidRDefault="0039634A" w:rsidP="00330CB2">
      <w:pPr>
        <w:pStyle w:val="CodeWithinBulletsEndPACKT"/>
      </w:pPr>
      <w:r>
        <w:t xml:space="preserve">       </w:t>
      </w:r>
      <w:r w:rsidR="008701A5">
        <w:t>Name</w:t>
      </w:r>
      <w:r>
        <w:t xml:space="preserve">                  </w:t>
      </w:r>
      <w:r w:rsidR="008701A5">
        <w:t>=</w:t>
      </w:r>
      <w:r>
        <w:t xml:space="preserve"> </w:t>
      </w:r>
      <w:r w:rsidR="008701A5">
        <w:t>$</w:t>
      </w:r>
      <w:proofErr w:type="spellStart"/>
      <w:r w:rsidR="008701A5">
        <w:t>FeatureName</w:t>
      </w:r>
      <w:proofErr w:type="spellEnd"/>
    </w:p>
    <w:p w14:paraId="5C5683C8" w14:textId="163A87D2" w:rsidR="008701A5" w:rsidRDefault="0039634A" w:rsidP="00330CB2">
      <w:pPr>
        <w:pStyle w:val="CodeWithinBulletsEndPACKT"/>
      </w:pPr>
      <w:r>
        <w:t xml:space="preserve">       </w:t>
      </w:r>
      <w:r w:rsidR="008701A5">
        <w:t>Ensure</w:t>
      </w:r>
      <w:r>
        <w:t xml:space="preserve">                </w:t>
      </w:r>
      <w:r w:rsidR="008701A5">
        <w:t>=</w:t>
      </w:r>
      <w:r>
        <w:t xml:space="preserve"> </w:t>
      </w:r>
      <w:r w:rsidR="008701A5">
        <w:t>'Present'</w:t>
      </w:r>
    </w:p>
    <w:p w14:paraId="7E0A67EB" w14:textId="0A84E61F" w:rsidR="008701A5" w:rsidRDefault="0039634A" w:rsidP="00330CB2">
      <w:pPr>
        <w:pStyle w:val="CodeWithinBulletsEndPACKT"/>
      </w:pPr>
      <w:r>
        <w:t xml:space="preserve">       </w:t>
      </w:r>
      <w:proofErr w:type="spellStart"/>
      <w:proofErr w:type="gramStart"/>
      <w:r w:rsidR="008701A5">
        <w:t>IncludeAllSubFeature</w:t>
      </w:r>
      <w:proofErr w:type="spellEnd"/>
      <w:r>
        <w:t xml:space="preserve">  </w:t>
      </w:r>
      <w:r w:rsidR="008701A5">
        <w:t>=</w:t>
      </w:r>
      <w:proofErr w:type="gramEnd"/>
      <w:r>
        <w:t xml:space="preserve"> </w:t>
      </w:r>
      <w:r w:rsidR="008701A5">
        <w:t>$true</w:t>
      </w:r>
    </w:p>
    <w:p w14:paraId="7041A186" w14:textId="5B3C2EC9" w:rsidR="008701A5" w:rsidRDefault="0039634A" w:rsidP="00330CB2">
      <w:pPr>
        <w:pStyle w:val="CodeWithinBulletsEndPACKT"/>
      </w:pPr>
      <w:r>
        <w:t xml:space="preserve">  </w:t>
      </w:r>
      <w:r w:rsidR="008701A5">
        <w:t>}</w:t>
      </w:r>
      <w:r>
        <w:t xml:space="preserve"> </w:t>
      </w:r>
      <w:r w:rsidR="008701A5">
        <w:t>#</w:t>
      </w:r>
      <w:r>
        <w:t xml:space="preserve"> </w:t>
      </w:r>
      <w:r w:rsidR="008701A5">
        <w:t>End</w:t>
      </w:r>
      <w:r>
        <w:t xml:space="preserve"> </w:t>
      </w:r>
      <w:r w:rsidR="008701A5">
        <w:t>Windows</w:t>
      </w:r>
      <w:r>
        <w:t xml:space="preserve"> </w:t>
      </w:r>
      <w:r w:rsidR="008701A5">
        <w:t>Feature</w:t>
      </w:r>
    </w:p>
    <w:p w14:paraId="20DE74F6" w14:textId="7F97A7A7" w:rsidR="008701A5" w:rsidRDefault="0039634A" w:rsidP="00330CB2">
      <w:pPr>
        <w:pStyle w:val="CodeWithinBulletsEndPACKT"/>
      </w:pPr>
      <w:r>
        <w:t xml:space="preserve"> </w:t>
      </w:r>
      <w:proofErr w:type="gramStart"/>
      <w:r w:rsidR="008701A5">
        <w:t>}</w:t>
      </w:r>
      <w:r>
        <w:t xml:space="preserve">  </w:t>
      </w:r>
      <w:r w:rsidR="008701A5">
        <w:t>#</w:t>
      </w:r>
      <w:proofErr w:type="gramEnd"/>
      <w:r>
        <w:t xml:space="preserve"> </w:t>
      </w:r>
      <w:r w:rsidR="008701A5">
        <w:t>End</w:t>
      </w:r>
      <w:r>
        <w:t xml:space="preserve"> </w:t>
      </w:r>
      <w:r w:rsidR="008701A5">
        <w:t>Node</w:t>
      </w:r>
      <w:r>
        <w:t xml:space="preserve"> </w:t>
      </w:r>
      <w:r w:rsidR="008701A5">
        <w:t>configuration</w:t>
      </w:r>
    </w:p>
    <w:p w14:paraId="1139CEC5" w14:textId="16006E72" w:rsidR="008701A5" w:rsidRDefault="008701A5" w:rsidP="00330CB2">
      <w:pPr>
        <w:pStyle w:val="CodeWithinBulletsEndPACKT"/>
      </w:pPr>
      <w:proofErr w:type="gramStart"/>
      <w:r>
        <w:t>}</w:t>
      </w:r>
      <w:r w:rsidR="0039634A">
        <w:t xml:space="preserve">   </w:t>
      </w:r>
      <w:proofErr w:type="gramEnd"/>
      <w:r>
        <w:t>#</w:t>
      </w:r>
      <w:r w:rsidR="0039634A">
        <w:t xml:space="preserve"> </w:t>
      </w:r>
      <w:r>
        <w:t>End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</w:p>
    <w:p w14:paraId="71BE2764" w14:textId="6037A091" w:rsidR="008701A5" w:rsidRDefault="008701A5" w:rsidP="00B72361">
      <w:pPr>
        <w:pStyle w:val="NumberedBulletPACKT"/>
      </w:pP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an</w:t>
      </w:r>
      <w:r w:rsidR="0039634A">
        <w:t xml:space="preserve"> </w:t>
      </w:r>
      <w:r>
        <w:t>empty</w:t>
      </w:r>
      <w:r w:rsidR="0039634A">
        <w:t xml:space="preserve"> </w:t>
      </w:r>
      <w:r>
        <w:t>DSC</w:t>
      </w:r>
      <w:r w:rsidR="0039634A">
        <w:t xml:space="preserve"> </w:t>
      </w:r>
      <w:r>
        <w:t>folder</w:t>
      </w:r>
      <w:r w:rsidR="0039634A">
        <w:t xml:space="preserve"> </w:t>
      </w:r>
      <w:r>
        <w:t>exists,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6FA20A4" w14:textId="65D420A6" w:rsidR="008701A5" w:rsidRDefault="008701A5" w:rsidP="00330CB2">
      <w:pPr>
        <w:pStyle w:val="CodeWithinBulletsEndPACKT"/>
      </w:pPr>
      <w:r>
        <w:t>$NIHT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64C2EA0D" w14:textId="67D64D00" w:rsidR="008701A5" w:rsidRDefault="0039634A" w:rsidP="00330CB2">
      <w:pPr>
        <w:pStyle w:val="CodeWithinBulletsEndPACKT"/>
      </w:pPr>
      <w:r>
        <w:t xml:space="preserve">  </w:t>
      </w:r>
      <w:r w:rsidR="008701A5">
        <w:t>Path</w:t>
      </w:r>
      <w:r>
        <w:t xml:space="preserve">        </w:t>
      </w:r>
      <w:r w:rsidR="008701A5">
        <w:t>=</w:t>
      </w:r>
      <w:r>
        <w:t xml:space="preserve"> </w:t>
      </w:r>
      <w:r w:rsidR="008701A5">
        <w:t>'C:\DSC</w:t>
      </w:r>
      <w:r>
        <w:t xml:space="preserve"> </w:t>
      </w:r>
      <w:r w:rsidR="008701A5">
        <w:t>'</w:t>
      </w:r>
    </w:p>
    <w:p w14:paraId="2499D096" w14:textId="37CC6FF8" w:rsidR="008701A5" w:rsidRDefault="0039634A" w:rsidP="00330CB2">
      <w:pPr>
        <w:pStyle w:val="CodeWithinBulletsEndPACKT"/>
      </w:pPr>
      <w:r>
        <w:t xml:space="preserve">  </w:t>
      </w:r>
      <w:r w:rsidR="008701A5">
        <w:t>ItemType</w:t>
      </w:r>
      <w:r>
        <w:t xml:space="preserve">    </w:t>
      </w:r>
      <w:r w:rsidR="008701A5">
        <w:t>=</w:t>
      </w:r>
      <w:r>
        <w:t xml:space="preserve"> </w:t>
      </w:r>
      <w:r w:rsidR="008701A5">
        <w:t>'Directory'</w:t>
      </w:r>
    </w:p>
    <w:p w14:paraId="3BE3D87E" w14:textId="188B89FC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ErrorAction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SilentlyContinue</w:t>
      </w:r>
      <w:proofErr w:type="spellEnd"/>
      <w:r w:rsidR="008701A5">
        <w:t>'</w:t>
      </w:r>
    </w:p>
    <w:p w14:paraId="2EF536FC" w14:textId="3E89B9A6" w:rsidR="008701A5" w:rsidRDefault="008701A5" w:rsidP="00330CB2">
      <w:pPr>
        <w:pStyle w:val="CodeWithinBulletsEndPACKT"/>
      </w:pPr>
      <w:r>
        <w:t>}</w:t>
      </w:r>
      <w:r w:rsidR="0039634A">
        <w:t xml:space="preserve">    </w:t>
      </w:r>
    </w:p>
    <w:p w14:paraId="104B39E4" w14:textId="5D06CCB6" w:rsidR="008701A5" w:rsidRDefault="008701A5" w:rsidP="00330CB2">
      <w:pPr>
        <w:pStyle w:val="CodeWithinBulletsEndPACKT"/>
      </w:pPr>
      <w:r>
        <w:t>New-</w:t>
      </w:r>
      <w:proofErr w:type="gramStart"/>
      <w:r>
        <w:t>Item</w:t>
      </w:r>
      <w:r w:rsidR="0039634A">
        <w:t xml:space="preserve">  </w:t>
      </w:r>
      <w:r>
        <w:t>@</w:t>
      </w:r>
      <w:proofErr w:type="gramEnd"/>
      <w:r>
        <w:t>NIHT|</w:t>
      </w:r>
      <w:r w:rsidR="0039634A">
        <w:t xml:space="preserve"> </w:t>
      </w:r>
      <w:r>
        <w:t>Out-Null</w:t>
      </w:r>
    </w:p>
    <w:p w14:paraId="30F89939" w14:textId="49A16C4D" w:rsidR="008701A5" w:rsidRDefault="008701A5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|</w:t>
      </w:r>
      <w:r w:rsidR="0039634A">
        <w:t xml:space="preserve"> </w:t>
      </w:r>
      <w:r>
        <w:t>Remove-Item</w:t>
      </w:r>
      <w:r w:rsidR="0039634A">
        <w:t xml:space="preserve"> </w:t>
      </w:r>
      <w:r>
        <w:t>-Force</w:t>
      </w:r>
      <w:r w:rsidR="0039634A">
        <w:t xml:space="preserve"> </w:t>
      </w:r>
      <w:r>
        <w:t>|</w:t>
      </w:r>
      <w:r w:rsidR="0039634A">
        <w:t xml:space="preserve"> </w:t>
      </w:r>
      <w:r>
        <w:t>Out-Null</w:t>
      </w:r>
    </w:p>
    <w:p w14:paraId="4C1AFECA" w14:textId="75812BF6" w:rsidR="008701A5" w:rsidRDefault="008701A5" w:rsidP="00B72361">
      <w:pPr>
        <w:pStyle w:val="NumberedBulletPACKT"/>
      </w:pPr>
      <w:r>
        <w:t>Clear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2AD787B" w14:textId="130D4EB2" w:rsidR="008701A5" w:rsidRDefault="008701A5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proofErr w:type="gramStart"/>
      <w:r>
        <w:t>@{</w:t>
      </w:r>
      <w:proofErr w:type="gramEnd"/>
    </w:p>
    <w:p w14:paraId="13F3CC25" w14:textId="45EFE2E8" w:rsidR="008701A5" w:rsidRDefault="0039634A" w:rsidP="00330CB2">
      <w:pPr>
        <w:pStyle w:val="CodeWithinBulletsEndPACKT"/>
      </w:pPr>
      <w:r>
        <w:t xml:space="preserve">  </w:t>
      </w:r>
      <w:r w:rsidR="008701A5">
        <w:t>Path</w:t>
      </w:r>
      <w:r>
        <w:t xml:space="preserve">        </w:t>
      </w:r>
      <w:r w:rsidR="008701A5">
        <w:t>=</w:t>
      </w:r>
      <w:r>
        <w:t xml:space="preserve"> </w:t>
      </w:r>
      <w:r w:rsidR="008701A5">
        <w:t>'\\SRV2\C$\Windows\System32\configuration\*.</w:t>
      </w:r>
      <w:proofErr w:type="spellStart"/>
      <w:r w:rsidR="008701A5">
        <w:t>mof</w:t>
      </w:r>
      <w:proofErr w:type="spellEnd"/>
      <w:r w:rsidR="008701A5">
        <w:t>'</w:t>
      </w:r>
    </w:p>
    <w:p w14:paraId="0AEB6988" w14:textId="31C63544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ErrorAction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SilentlyContinue</w:t>
      </w:r>
      <w:proofErr w:type="spellEnd"/>
      <w:r w:rsidR="008701A5">
        <w:t>'</w:t>
      </w:r>
    </w:p>
    <w:p w14:paraId="043C41D4" w14:textId="77777777" w:rsidR="008701A5" w:rsidRDefault="008701A5" w:rsidP="00330CB2">
      <w:pPr>
        <w:pStyle w:val="CodeWithinBulletsEndPACKT"/>
      </w:pPr>
      <w:r>
        <w:t>}</w:t>
      </w:r>
    </w:p>
    <w:p w14:paraId="16B61711" w14:textId="66BC5BCD" w:rsidR="008701A5" w:rsidRDefault="008701A5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'\\SRV2\C$\Windows\System32\configuration\*.MOF'</w:t>
      </w:r>
      <w:r w:rsidR="0039634A">
        <w:t xml:space="preserve"> </w:t>
      </w:r>
      <w:r>
        <w:t>|</w:t>
      </w:r>
    </w:p>
    <w:p w14:paraId="629FB1BA" w14:textId="01AE2DE7" w:rsidR="008701A5" w:rsidRDefault="0039634A" w:rsidP="00330CB2">
      <w:pPr>
        <w:pStyle w:val="CodeWithinBulletsEndPACKT"/>
      </w:pPr>
      <w:r>
        <w:t xml:space="preserve">  </w:t>
      </w:r>
      <w:r w:rsidR="008701A5">
        <w:t>Remove-Item</w:t>
      </w:r>
      <w:r>
        <w:t xml:space="preserve"> </w:t>
      </w:r>
      <w:r w:rsidR="008701A5">
        <w:t>@RIHT</w:t>
      </w:r>
      <w:r>
        <w:t xml:space="preserve"> </w:t>
      </w:r>
      <w:r w:rsidR="008701A5">
        <w:t>-Force</w:t>
      </w:r>
    </w:p>
    <w:p w14:paraId="23722282" w14:textId="78002351" w:rsidR="008701A5" w:rsidRDefault="008701A5" w:rsidP="00B72361">
      <w:pPr>
        <w:pStyle w:val="NumberedBulletPACKT"/>
      </w:pPr>
      <w:r>
        <w:t>Now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ProvisionServices</w:t>
      </w:r>
      <w:proofErr w:type="spellEnd"/>
      <w:r w:rsidR="0039634A">
        <w:t xml:space="preserve"> </w:t>
      </w:r>
      <w:r>
        <w:t>function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to</w:t>
      </w:r>
      <w:r w:rsidR="0039634A">
        <w:t xml:space="preserve"> </w:t>
      </w:r>
      <w:r>
        <w:t>provision</w:t>
      </w:r>
      <w:r w:rsidR="0039634A">
        <w:t xml:space="preserve"> </w:t>
      </w:r>
      <w:r>
        <w:t>DNS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CA2AB51" w14:textId="12BB54E5" w:rsidR="008701A5" w:rsidRDefault="008701A5" w:rsidP="00330CB2">
      <w:pPr>
        <w:pStyle w:val="CodeWithinBulletsEndPACKT"/>
      </w:pPr>
      <w:r>
        <w:t>$PSHT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37933751" w14:textId="452053DC" w:rsidR="008701A5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8701A5">
        <w:t>OutputPath</w:t>
      </w:r>
      <w:proofErr w:type="spellEnd"/>
      <w:r>
        <w:t xml:space="preserve">  </w:t>
      </w:r>
      <w:r w:rsidR="008701A5">
        <w:t>=</w:t>
      </w:r>
      <w:proofErr w:type="gramEnd"/>
      <w:r>
        <w:t xml:space="preserve"> </w:t>
      </w:r>
      <w:r w:rsidR="008701A5">
        <w:t>'C:\DSC'</w:t>
      </w:r>
    </w:p>
    <w:p w14:paraId="25BDDFB1" w14:textId="02E12C37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NodeName</w:t>
      </w:r>
      <w:proofErr w:type="spellEnd"/>
      <w:r>
        <w:t xml:space="preserve">    </w:t>
      </w:r>
      <w:r w:rsidR="008701A5">
        <w:t>=</w:t>
      </w:r>
      <w:r>
        <w:t xml:space="preserve"> </w:t>
      </w:r>
      <w:r w:rsidR="008701A5">
        <w:t>'SRV2'</w:t>
      </w:r>
    </w:p>
    <w:p w14:paraId="003B44CC" w14:textId="7B2E2332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FeatureName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'DNS'</w:t>
      </w:r>
    </w:p>
    <w:p w14:paraId="7CCB0220" w14:textId="77777777" w:rsidR="008701A5" w:rsidRDefault="008701A5" w:rsidP="00330CB2">
      <w:pPr>
        <w:pStyle w:val="CodeWithinBulletsEndPACKT"/>
      </w:pPr>
      <w:r>
        <w:t>}</w:t>
      </w:r>
    </w:p>
    <w:p w14:paraId="131D726D" w14:textId="61793BA6" w:rsidR="008701A5" w:rsidRDefault="008701A5" w:rsidP="00330CB2">
      <w:pPr>
        <w:pStyle w:val="CodeWithinBulletsEndPACKT"/>
      </w:pPr>
      <w:proofErr w:type="spellStart"/>
      <w:r>
        <w:t>ProvisionServices</w:t>
      </w:r>
      <w:proofErr w:type="spellEnd"/>
      <w:r w:rsidR="0039634A">
        <w:t xml:space="preserve"> </w:t>
      </w:r>
      <w:r>
        <w:t>@PSHT</w:t>
      </w:r>
    </w:p>
    <w:p w14:paraId="6BBB7791" w14:textId="1B129FF1" w:rsidR="008701A5" w:rsidRDefault="008701A5" w:rsidP="00B72361">
      <w:pPr>
        <w:pStyle w:val="NumberedBulletPACKT"/>
      </w:pPr>
      <w:r>
        <w:t>And</w:t>
      </w:r>
      <w:r w:rsidR="0039634A">
        <w:t xml:space="preserve"> </w:t>
      </w:r>
      <w:r>
        <w:t>make</w:t>
      </w:r>
      <w:r w:rsidR="0039634A">
        <w:t xml:space="preserve"> </w:t>
      </w:r>
      <w:r>
        <w:t>it</w:t>
      </w:r>
      <w:r w:rsidR="0039634A">
        <w:t xml:space="preserve"> </w:t>
      </w:r>
      <w:r>
        <w:t>so:</w:t>
      </w:r>
    </w:p>
    <w:p w14:paraId="11E6E9D1" w14:textId="2D5B2EB9" w:rsidR="008701A5" w:rsidRDefault="008701A5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</w:p>
    <w:p w14:paraId="62A4BF61" w14:textId="2745534F" w:rsidR="008701A5" w:rsidRDefault="008701A5" w:rsidP="00B72361">
      <w:pPr>
        <w:pStyle w:val="NumberedBulletPACKT"/>
      </w:pPr>
      <w:r>
        <w:lastRenderedPageBreak/>
        <w:t>Check</w:t>
      </w:r>
      <w:r w:rsidR="0039634A">
        <w:t xml:space="preserve"> </w:t>
      </w:r>
      <w:r>
        <w:t>the</w:t>
      </w:r>
      <w:r w:rsidR="0039634A">
        <w:t xml:space="preserve"> </w:t>
      </w:r>
      <w:r>
        <w:t>results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54EDEE0" w14:textId="46C3F7E1" w:rsidR="008701A5" w:rsidRDefault="008701A5" w:rsidP="00330CB2">
      <w:pPr>
        <w:pStyle w:val="CodeWithinBulletsEndPACKT"/>
      </w:pPr>
      <w:r>
        <w:t>Get-Service</w:t>
      </w:r>
      <w:r w:rsidR="0039634A">
        <w:t xml:space="preserve"> </w:t>
      </w:r>
      <w:r>
        <w:t>-Name</w:t>
      </w:r>
      <w:r w:rsidR="0039634A">
        <w:t xml:space="preserve"> </w:t>
      </w:r>
      <w:r>
        <w:t>DNS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1DC93422" w14:textId="1374F12B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4AE1C063" w14:textId="12F6093B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check</w:t>
      </w:r>
      <w:r w:rsidR="0039634A">
        <w:t xml:space="preserve"> </w:t>
      </w:r>
      <w:r>
        <w:t>to</w:t>
      </w:r>
      <w:r w:rsidR="0039634A">
        <w:t xml:space="preserve"> </w:t>
      </w:r>
      <w:r>
        <w:t>see</w:t>
      </w:r>
      <w:r w:rsidR="0039634A">
        <w:t xml:space="preserve"> </w:t>
      </w:r>
      <w:r>
        <w:t>whether</w:t>
      </w:r>
      <w:r w:rsidR="0039634A">
        <w:t xml:space="preserve"> </w:t>
      </w:r>
      <w:r>
        <w:t>the</w:t>
      </w:r>
      <w:r w:rsidR="0039634A">
        <w:t xml:space="preserve"> </w:t>
      </w:r>
      <w:r>
        <w:t>DNS</w:t>
      </w:r>
      <w:r w:rsidR="0039634A">
        <w:t xml:space="preserve"> </w:t>
      </w:r>
      <w:r>
        <w:t>server</w:t>
      </w:r>
      <w:r w:rsidR="0039634A">
        <w:t xml:space="preserve"> </w:t>
      </w:r>
      <w:r>
        <w:t>service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showing</w:t>
      </w:r>
      <w:r w:rsidR="0039634A">
        <w:t xml:space="preserve"> </w:t>
      </w:r>
      <w:r>
        <w:t>that</w:t>
      </w:r>
      <w:r w:rsidR="0039634A">
        <w:t xml:space="preserve"> </w:t>
      </w:r>
      <w:r>
        <w:t>DNS</w:t>
      </w:r>
      <w:r w:rsidR="0039634A">
        <w:t xml:space="preserve"> </w:t>
      </w:r>
      <w:r>
        <w:t>is</w:t>
      </w:r>
      <w:r w:rsidR="0039634A">
        <w:t xml:space="preserve"> </w:t>
      </w:r>
      <w:r>
        <w:t>not</w:t>
      </w:r>
      <w:r w:rsidR="0039634A">
        <w:t xml:space="preserve"> </w:t>
      </w:r>
      <w:r>
        <w:t>installed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19E6D1B" w14:textId="7B2AB290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426F2FDE" wp14:editId="527F5D4A">
            <wp:extent cx="5067300" cy="1079500"/>
            <wp:effectExtent l="0" t="0" r="0" b="6350"/>
            <wp:docPr id="39" name="Picture 3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882A" w14:textId="36D707D1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parameterized</w:t>
      </w:r>
      <w:r w:rsidR="0039634A">
        <w:t xml:space="preserve"> </w:t>
      </w:r>
      <w:r>
        <w:t>configuration</w:t>
      </w:r>
      <w:r w:rsidR="0039634A">
        <w:t xml:space="preserve"> </w:t>
      </w:r>
      <w:r>
        <w:t>(</w:t>
      </w:r>
      <w:proofErr w:type="spellStart"/>
      <w:r w:rsidRPr="000C66E6">
        <w:rPr>
          <w:rStyle w:val="CodeInTextPACKT"/>
        </w:rPr>
        <w:t>ProvisionServices</w:t>
      </w:r>
      <w:proofErr w:type="spellEnd"/>
      <w:r>
        <w:t>)</w:t>
      </w:r>
      <w:r w:rsidR="0039634A">
        <w:t xml:space="preserve"> </w:t>
      </w:r>
      <w:r>
        <w:t>that</w:t>
      </w:r>
      <w:r w:rsidR="0039634A">
        <w:t xml:space="preserve"> </w:t>
      </w:r>
      <w:r>
        <w:t>takes</w:t>
      </w:r>
      <w:r w:rsidR="0039634A">
        <w:t xml:space="preserve"> </w:t>
      </w:r>
      <w:r>
        <w:t>a</w:t>
      </w:r>
      <w:r w:rsidR="0039634A">
        <w:t xml:space="preserve"> </w:t>
      </w:r>
      <w:r>
        <w:t>feature</w:t>
      </w:r>
      <w:r w:rsidR="0039634A">
        <w:t xml:space="preserve"> </w:t>
      </w:r>
      <w:r>
        <w:t>name</w:t>
      </w:r>
      <w:r w:rsidR="0039634A">
        <w:t xml:space="preserve"> </w:t>
      </w:r>
      <w:r>
        <w:t>and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name</w:t>
      </w:r>
      <w:r w:rsidR="0039634A">
        <w:t xml:space="preserve"> </w:t>
      </w:r>
      <w:r>
        <w:t>as</w:t>
      </w:r>
      <w:r w:rsidR="0039634A">
        <w:t xml:space="preserve"> </w:t>
      </w:r>
      <w:r>
        <w:t>parameters.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is</w:t>
      </w:r>
      <w:r w:rsidR="0039634A">
        <w:t xml:space="preserve"> </w:t>
      </w:r>
      <w:r>
        <w:t>created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>
        <w:t>is</w:t>
      </w:r>
      <w:r w:rsidR="0039634A">
        <w:t xml:space="preserve"> </w:t>
      </w:r>
      <w:r>
        <w:t>empty</w:t>
      </w:r>
      <w:r w:rsidR="0039634A">
        <w:t xml:space="preserve"> </w:t>
      </w:r>
      <w:r>
        <w:t>(that</w:t>
      </w:r>
      <w:r w:rsidR="0039634A">
        <w:t xml:space="preserve"> </w:t>
      </w:r>
      <w:r>
        <w:t>is,</w:t>
      </w:r>
      <w:r w:rsidR="0039634A">
        <w:t xml:space="preserve"> </w:t>
      </w:r>
      <w:r>
        <w:t>with</w:t>
      </w:r>
      <w:r w:rsidR="0039634A">
        <w:t xml:space="preserve"> </w:t>
      </w:r>
      <w:r>
        <w:t>no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left</w:t>
      </w:r>
      <w:r w:rsidR="0039634A">
        <w:t xml:space="preserve"> </w:t>
      </w:r>
      <w:r>
        <w:t>over</w:t>
      </w:r>
      <w:r w:rsidR="0039634A">
        <w:t xml:space="preserve"> </w:t>
      </w:r>
      <w:r>
        <w:t>from</w:t>
      </w:r>
      <w:r w:rsidR="0039634A">
        <w:t xml:space="preserve"> </w:t>
      </w:r>
      <w:r>
        <w:t>earlier</w:t>
      </w:r>
      <w:r w:rsidR="0039634A">
        <w:t xml:space="preserve"> </w:t>
      </w:r>
      <w:r>
        <w:t>recipes!).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clear</w:t>
      </w:r>
      <w:r w:rsidR="0039634A">
        <w:t xml:space="preserve"> </w:t>
      </w:r>
      <w:r>
        <w:t>out</w:t>
      </w:r>
      <w:r w:rsidR="0039634A">
        <w:t xml:space="preserve"> </w:t>
      </w:r>
      <w:r>
        <w:t>any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5290878D" w14:textId="54BB0A61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specifying</w:t>
      </w:r>
      <w:r w:rsidR="0039634A">
        <w:t xml:space="preserve"> </w:t>
      </w:r>
      <w:r>
        <w:t>the</w:t>
      </w:r>
      <w:r w:rsidR="0039634A">
        <w:t xml:space="preserve"> </w:t>
      </w:r>
      <w:r>
        <w:t>name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feature</w:t>
      </w:r>
      <w:r w:rsidR="0039634A">
        <w:t xml:space="preserve"> </w:t>
      </w:r>
      <w:r>
        <w:t>(</w:t>
      </w:r>
      <w:r w:rsidRPr="000C66E6">
        <w:rPr>
          <w:rStyle w:val="CodeInTextPACKT"/>
        </w:rPr>
        <w:t>DNS</w:t>
      </w:r>
      <w:r>
        <w:t>)</w:t>
      </w:r>
      <w:r w:rsidR="0039634A">
        <w:t xml:space="preserve"> </w:t>
      </w:r>
      <w:r>
        <w:t>you</w:t>
      </w:r>
      <w:r w:rsidR="0039634A">
        <w:t xml:space="preserve"> </w:t>
      </w:r>
      <w:r>
        <w:t>wish</w:t>
      </w:r>
      <w:r w:rsidR="0039634A">
        <w:t xml:space="preserve"> </w:t>
      </w:r>
      <w:r>
        <w:t>to</w:t>
      </w:r>
      <w:r w:rsidR="0039634A">
        <w:t xml:space="preserve"> </w:t>
      </w:r>
      <w:r>
        <w:t>install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(</w:t>
      </w:r>
      <w:r w:rsidRPr="000C66E6">
        <w:rPr>
          <w:rStyle w:val="CodeInTextPACKT"/>
        </w:rPr>
        <w:t>SRV2</w:t>
      </w:r>
      <w:r>
        <w:t>).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0DAD1354" w14:textId="5C8027C0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3E8C3370" wp14:editId="3BCA5734">
            <wp:extent cx="5346700" cy="2235200"/>
            <wp:effectExtent l="0" t="0" r="6350" b="0"/>
            <wp:docPr id="38" name="Picture 3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2E98" w14:textId="08AA7758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push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4C75615" w14:textId="64A38452" w:rsidR="008701A5" w:rsidRDefault="008701A5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239E2230" wp14:editId="624DFB03">
            <wp:extent cx="5943600" cy="2313940"/>
            <wp:effectExtent l="0" t="0" r="0" b="0"/>
            <wp:docPr id="37" name="Picture 3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4DCD" w14:textId="0063665E" w:rsidR="008701A5" w:rsidRDefault="008701A5" w:rsidP="00B72361">
      <w:pPr>
        <w:pStyle w:val="NormalPACKT"/>
      </w:pP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final</w:t>
      </w:r>
      <w:r w:rsidR="0039634A">
        <w:t xml:space="preserve"> </w:t>
      </w:r>
      <w:r>
        <w:t>step,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recheck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DNS</w:t>
      </w:r>
      <w:r w:rsidR="0039634A">
        <w:rPr>
          <w:rStyle w:val="CodeInTextPACKT"/>
        </w:rPr>
        <w:t xml:space="preserve"> </w:t>
      </w:r>
      <w:r w:rsidRPr="000C66E6">
        <w:rPr>
          <w:rStyle w:val="CodeInTextPACKT"/>
        </w:rPr>
        <w:t>Server</w:t>
      </w:r>
      <w:r w:rsidR="0039634A">
        <w:t xml:space="preserve"> </w:t>
      </w:r>
      <w:r>
        <w:t>service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find</w:t>
      </w:r>
      <w:r w:rsidR="0039634A">
        <w:t xml:space="preserve"> </w:t>
      </w:r>
      <w:r>
        <w:t>out</w:t>
      </w:r>
      <w:r w:rsidR="0039634A">
        <w:t xml:space="preserve"> </w:t>
      </w:r>
      <w:r>
        <w:t>whether</w:t>
      </w:r>
      <w:r w:rsidR="0039634A">
        <w:t xml:space="preserve"> </w:t>
      </w:r>
      <w:r>
        <w:t>it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and</w:t>
      </w:r>
      <w:r w:rsidR="0039634A">
        <w:t xml:space="preserve"> </w:t>
      </w:r>
      <w:r>
        <w:t>running,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73B9A13" w14:textId="5655B7E8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04923E65" wp14:editId="4CE05CD2">
            <wp:extent cx="5080000" cy="1092200"/>
            <wp:effectExtent l="0" t="0" r="6350" b="0"/>
            <wp:docPr id="36" name="Picture 3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9442" w14:textId="3962178A" w:rsidR="008701A5" w:rsidRPr="00490C0B" w:rsidRDefault="008701A5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164E7B26" w14:textId="791F507C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simple</w:t>
      </w:r>
      <w:r w:rsidR="0039634A">
        <w:t xml:space="preserve"> </w:t>
      </w:r>
      <w:r>
        <w:t>parameterized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statement.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takes</w:t>
      </w:r>
      <w:r w:rsidR="0039634A">
        <w:t xml:space="preserve"> </w:t>
      </w:r>
      <w:r>
        <w:t>two</w:t>
      </w:r>
      <w:r w:rsidR="0039634A">
        <w:t xml:space="preserve"> </w:t>
      </w:r>
      <w:r>
        <w:t>parameters:</w:t>
      </w:r>
      <w:r w:rsidR="0039634A">
        <w:t xml:space="preserve"> </w:t>
      </w:r>
      <w:r>
        <w:t>a</w:t>
      </w:r>
      <w:r w:rsidR="0039634A">
        <w:t xml:space="preserve"> </w:t>
      </w:r>
      <w:r>
        <w:t>feature</w:t>
      </w:r>
      <w:r w:rsidR="0039634A">
        <w:t xml:space="preserve"> </w:t>
      </w:r>
      <w:r>
        <w:t>name</w:t>
      </w:r>
      <w:r w:rsidR="0039634A">
        <w:t xml:space="preserve"> </w:t>
      </w:r>
      <w:r>
        <w:t>and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name.</w:t>
      </w:r>
      <w:r w:rsidR="0039634A">
        <w:t xml:space="preserve"> </w:t>
      </w:r>
      <w:r>
        <w:t>The</w:t>
      </w:r>
      <w:r w:rsidR="0039634A">
        <w:t xml:space="preserve"> </w:t>
      </w:r>
      <w:r>
        <w:t>purpose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add</w:t>
      </w:r>
      <w:r w:rsidR="0039634A">
        <w:t xml:space="preserve"> </w:t>
      </w:r>
      <w:r>
        <w:t>a</w:t>
      </w:r>
      <w:r w:rsidR="0039634A">
        <w:t xml:space="preserve"> </w:t>
      </w:r>
      <w:r>
        <w:t>named</w:t>
      </w:r>
      <w:r w:rsidR="0039634A">
        <w:t xml:space="preserve"> </w:t>
      </w:r>
      <w:r>
        <w:t>feature</w:t>
      </w:r>
      <w:r w:rsidR="0039634A">
        <w:t xml:space="preserve"> </w:t>
      </w:r>
      <w:r>
        <w:t>(for</w:t>
      </w:r>
      <w:r w:rsidR="0039634A">
        <w:t xml:space="preserve"> </w:t>
      </w:r>
      <w:r>
        <w:t>example,</w:t>
      </w:r>
      <w:r w:rsidR="0039634A">
        <w:t xml:space="preserve"> </w:t>
      </w:r>
      <w:r>
        <w:t>DNS)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named</w:t>
      </w:r>
      <w:r w:rsidR="0039634A">
        <w:t xml:space="preserve"> </w:t>
      </w:r>
      <w:r>
        <w:t>node</w:t>
      </w:r>
      <w:r w:rsidR="0039634A">
        <w:t xml:space="preserve"> </w:t>
      </w:r>
      <w:r>
        <w:t>(</w:t>
      </w:r>
      <w:r w:rsidRPr="000C66E6">
        <w:rPr>
          <w:rStyle w:val="CodeInTextPACKT"/>
        </w:rPr>
        <w:t>SRV2</w:t>
      </w:r>
      <w:r>
        <w:t>).</w:t>
      </w:r>
      <w:r w:rsidR="0039634A">
        <w:t xml:space="preserve"> </w:t>
      </w:r>
      <w:r>
        <w:t>With</w:t>
      </w:r>
      <w:r w:rsidR="0039634A">
        <w:t xml:space="preserve"> </w:t>
      </w:r>
      <w:r>
        <w:t>this</w:t>
      </w:r>
      <w:r w:rsidR="0039634A">
        <w:t xml:space="preserve"> </w:t>
      </w:r>
      <w:r>
        <w:t>configuration,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necessary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add</w:t>
      </w:r>
      <w:r w:rsidR="0039634A">
        <w:t xml:space="preserve"> </w:t>
      </w:r>
      <w:r>
        <w:t>any</w:t>
      </w:r>
      <w:r w:rsidR="0039634A">
        <w:t xml:space="preserve"> </w:t>
      </w:r>
      <w:r>
        <w:t>feature</w:t>
      </w:r>
      <w:r w:rsidR="0039634A">
        <w:t xml:space="preserve"> </w:t>
      </w:r>
      <w:r>
        <w:t>to</w:t>
      </w:r>
      <w:r w:rsidR="0039634A">
        <w:t xml:space="preserve"> </w:t>
      </w:r>
      <w:r>
        <w:t>any</w:t>
      </w:r>
      <w:r w:rsidR="0039634A">
        <w:t xml:space="preserve"> </w:t>
      </w:r>
      <w:r>
        <w:t>node.</w:t>
      </w:r>
    </w:p>
    <w:p w14:paraId="5BD72C1B" w14:textId="23F99E86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clear</w:t>
      </w:r>
      <w:r w:rsidR="0039634A">
        <w:t xml:space="preserve"> </w:t>
      </w:r>
      <w:r>
        <w:t>any</w:t>
      </w:r>
      <w:r w:rsidR="0039634A">
        <w:t xml:space="preserve"> </w:t>
      </w:r>
      <w:r>
        <w:t>previously</w:t>
      </w:r>
      <w:r w:rsidR="0039634A">
        <w:t xml:space="preserve"> </w:t>
      </w:r>
      <w:r>
        <w:t>created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delete</w:t>
      </w:r>
      <w:r w:rsidR="0039634A">
        <w:t xml:space="preserve"> </w:t>
      </w:r>
      <w:r>
        <w:t>a</w:t>
      </w:r>
      <w:r w:rsidR="0039634A">
        <w:t xml:space="preserve"> </w:t>
      </w:r>
      <w:r>
        <w:t>previously</w:t>
      </w:r>
      <w:r w:rsidR="0039634A">
        <w:t xml:space="preserve"> </w:t>
      </w:r>
      <w:r>
        <w:t>pushed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set</w:t>
      </w:r>
      <w:r w:rsidR="0039634A">
        <w:t xml:space="preserve"> </w:t>
      </w:r>
      <w:r>
        <w:t>by</w:t>
      </w:r>
      <w:r w:rsidR="0039634A">
        <w:t xml:space="preserve"> </w:t>
      </w:r>
      <w:r>
        <w:t>those</w:t>
      </w:r>
      <w:r w:rsidR="0039634A">
        <w:t xml:space="preserve"> </w:t>
      </w:r>
      <w:r>
        <w:t>configuration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change.</w:t>
      </w:r>
      <w:r w:rsidR="0039634A">
        <w:t xml:space="preserve"> </w:t>
      </w:r>
      <w:r>
        <w:t>This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test</w:t>
      </w:r>
      <w:r w:rsidR="0039634A">
        <w:t xml:space="preserve"> </w:t>
      </w:r>
      <w:r>
        <w:t>different</w:t>
      </w:r>
      <w:r w:rsidR="0039634A">
        <w:t xml:space="preserve"> </w:t>
      </w:r>
      <w:r>
        <w:t>configurations</w:t>
      </w:r>
      <w:r w:rsidR="0039634A">
        <w:t xml:space="preserve"> </w:t>
      </w:r>
      <w:r>
        <w:t>or</w:t>
      </w:r>
      <w:r w:rsidR="0039634A">
        <w:t xml:space="preserve"> </w:t>
      </w:r>
      <w:r>
        <w:t>multiple</w:t>
      </w:r>
      <w:r w:rsidR="0039634A">
        <w:t xml:space="preserve"> </w:t>
      </w:r>
      <w:r>
        <w:t>DSC</w:t>
      </w:r>
      <w:r w:rsidR="0039634A">
        <w:t xml:space="preserve"> </w:t>
      </w:r>
      <w:r>
        <w:t>recipes.</w:t>
      </w:r>
    </w:p>
    <w:p w14:paraId="06ADAF3A" w14:textId="49074C2E" w:rsidR="008701A5" w:rsidRPr="00490C0B" w:rsidRDefault="008701A5" w:rsidP="00490C0B">
      <w:pPr>
        <w:pStyle w:val="Heading1"/>
      </w:pPr>
      <w:r w:rsidRPr="00490C0B">
        <w:t>Finding</w:t>
      </w:r>
      <w:r w:rsidR="0039634A">
        <w:t xml:space="preserve"> </w:t>
      </w:r>
      <w:r w:rsidRPr="00490C0B">
        <w:t>and</w:t>
      </w:r>
      <w:r w:rsidR="0039634A">
        <w:t xml:space="preserve"> </w:t>
      </w:r>
      <w:r w:rsidRPr="00490C0B">
        <w:t>installing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resources</w:t>
      </w:r>
    </w:p>
    <w:p w14:paraId="5027FF1E" w14:textId="5C6578C5" w:rsidR="008701A5" w:rsidRDefault="008701A5" w:rsidP="00B72361">
      <w:pPr>
        <w:pStyle w:val="NormalPACKT"/>
      </w:pP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specially</w:t>
      </w:r>
      <w:r w:rsidR="0039634A">
        <w:t xml:space="preserve"> </w:t>
      </w:r>
      <w:r>
        <w:t>crafted</w:t>
      </w:r>
      <w:r w:rsidR="0039634A">
        <w:t xml:space="preserve"> </w:t>
      </w:r>
      <w:r>
        <w:t>PowerShell</w:t>
      </w:r>
      <w:r w:rsidR="0039634A">
        <w:t xml:space="preserve"> </w:t>
      </w:r>
      <w:r>
        <w:t>module</w:t>
      </w:r>
      <w:r w:rsidR="0039634A">
        <w:t xml:space="preserve"> </w:t>
      </w:r>
      <w:r>
        <w:t>that</w:t>
      </w:r>
      <w:r w:rsidR="0039634A">
        <w:t xml:space="preserve"> </w:t>
      </w:r>
      <w:r>
        <w:t>enables</w:t>
      </w:r>
      <w:r w:rsidR="0039634A">
        <w:t xml:space="preserve"> </w:t>
      </w:r>
      <w:r>
        <w:t>DSC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various</w:t>
      </w:r>
      <w:r w:rsidR="0039634A">
        <w:t xml:space="preserve"> </w:t>
      </w:r>
      <w:r>
        <w:t>aspects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WindowsFeature</w:t>
      </w:r>
      <w:proofErr w:type="spellEnd"/>
      <w:r w:rsidR="0039634A">
        <w:t xml:space="preserve"> </w:t>
      </w:r>
      <w:r>
        <w:t>DSC</w:t>
      </w:r>
      <w:r w:rsidR="0039634A">
        <w:t xml:space="preserve"> </w:t>
      </w:r>
      <w:r>
        <w:t>resource,</w:t>
      </w:r>
      <w:r w:rsidR="0039634A">
        <w:t xml:space="preserve"> </w:t>
      </w: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enables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a</w:t>
      </w:r>
      <w:r w:rsidR="0039634A">
        <w:t xml:space="preserve"> </w:t>
      </w:r>
      <w:r>
        <w:t>particular</w:t>
      </w:r>
      <w:r w:rsidR="0039634A">
        <w:t xml:space="preserve"> </w:t>
      </w:r>
      <w:r>
        <w:t>node</w:t>
      </w:r>
      <w:r w:rsidR="0039634A">
        <w:t xml:space="preserve"> </w:t>
      </w:r>
      <w:r>
        <w:t>has</w:t>
      </w:r>
      <w:r w:rsidR="0039634A">
        <w:t xml:space="preserve"> </w:t>
      </w:r>
      <w:r>
        <w:t>a</w:t>
      </w:r>
      <w:r w:rsidR="0039634A">
        <w:t xml:space="preserve"> </w:t>
      </w:r>
      <w:r>
        <w:t>particular</w:t>
      </w:r>
      <w:r w:rsidR="0039634A">
        <w:t xml:space="preserve"> </w:t>
      </w:r>
      <w:r>
        <w:t>Windows</w:t>
      </w:r>
      <w:r w:rsidR="0039634A">
        <w:t xml:space="preserve"> </w:t>
      </w:r>
      <w:r>
        <w:t>feature</w:t>
      </w:r>
      <w:r w:rsidR="0039634A">
        <w:t xml:space="preserve"> </w:t>
      </w:r>
      <w:r>
        <w:t>installed.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also</w:t>
      </w:r>
      <w:r w:rsidR="0039634A">
        <w:t xml:space="preserve"> </w:t>
      </w:r>
      <w:r>
        <w:t>specify</w:t>
      </w:r>
      <w:r w:rsidR="0039634A">
        <w:t xml:space="preserve"> </w:t>
      </w:r>
      <w:r>
        <w:t>that</w:t>
      </w:r>
      <w:r w:rsidR="0039634A">
        <w:t xml:space="preserve"> </w:t>
      </w:r>
      <w:r>
        <w:t>a</w:t>
      </w:r>
      <w:r w:rsidR="0039634A">
        <w:t xml:space="preserve"> </w:t>
      </w:r>
      <w:r>
        <w:t>particular</w:t>
      </w:r>
      <w:r w:rsidR="0039634A">
        <w:t xml:space="preserve"> </w:t>
      </w:r>
      <w:r>
        <w:t>Windows</w:t>
      </w:r>
      <w:r w:rsidR="0039634A">
        <w:t xml:space="preserve"> </w:t>
      </w:r>
      <w:r>
        <w:t>feature</w:t>
      </w:r>
      <w:r w:rsidR="0039634A">
        <w:t xml:space="preserve"> </w:t>
      </w:r>
      <w:r>
        <w:t>should</w:t>
      </w:r>
      <w:r w:rsidR="0039634A">
        <w:t xml:space="preserve"> </w:t>
      </w:r>
      <w:r>
        <w:t>not</w:t>
      </w:r>
      <w:r w:rsidR="0039634A">
        <w:t xml:space="preserve"> </w:t>
      </w:r>
      <w:r>
        <w:t>be</w:t>
      </w:r>
      <w:r w:rsidR="0039634A">
        <w:t xml:space="preserve"> </w:t>
      </w:r>
      <w:r>
        <w:t>present</w:t>
      </w:r>
      <w:r w:rsidR="0039634A">
        <w:t xml:space="preserve"> </w:t>
      </w:r>
      <w:r>
        <w:t>(in</w:t>
      </w:r>
      <w:r w:rsidR="0039634A">
        <w:t xml:space="preserve"> </w:t>
      </w:r>
      <w:r>
        <w:t>which</w:t>
      </w:r>
      <w:r w:rsidR="0039634A">
        <w:t xml:space="preserve"> </w:t>
      </w:r>
      <w:r>
        <w:t>case,</w:t>
      </w:r>
      <w:r w:rsidR="0039634A">
        <w:t xml:space="preserve"> </w:t>
      </w:r>
      <w:r>
        <w:t>DSC</w:t>
      </w:r>
      <w:r w:rsidR="0039634A">
        <w:t xml:space="preserve"> </w:t>
      </w:r>
      <w:r>
        <w:t>removes</w:t>
      </w:r>
      <w:r w:rsidR="0039634A">
        <w:t xml:space="preserve"> </w:t>
      </w:r>
      <w:r>
        <w:t>the</w:t>
      </w:r>
      <w:r w:rsidR="0039634A">
        <w:t xml:space="preserve"> </w:t>
      </w:r>
      <w:r>
        <w:t>feature</w:t>
      </w:r>
      <w:r w:rsidR="0039634A">
        <w:t xml:space="preserve"> </w:t>
      </w:r>
      <w:r>
        <w:t>if</w:t>
      </w:r>
      <w:r w:rsidR="0039634A">
        <w:t xml:space="preserve"> </w:t>
      </w:r>
      <w:r>
        <w:t>it</w:t>
      </w:r>
      <w:r w:rsidR="0039634A">
        <w:t xml:space="preserve"> </w:t>
      </w:r>
      <w:r>
        <w:t>were</w:t>
      </w:r>
      <w:r w:rsidR="0039634A">
        <w:t xml:space="preserve"> </w:t>
      </w:r>
      <w:r>
        <w:t>already</w:t>
      </w:r>
      <w:r w:rsidR="0039634A">
        <w:t xml:space="preserve"> </w:t>
      </w:r>
      <w:r>
        <w:t>installed).</w:t>
      </w:r>
    </w:p>
    <w:p w14:paraId="2972F177" w14:textId="233227F2" w:rsidR="008701A5" w:rsidRDefault="008701A5" w:rsidP="00B72361">
      <w:pPr>
        <w:pStyle w:val="NormalPACKT"/>
      </w:pP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saw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built-in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recipe,</w:t>
      </w:r>
      <w:r w:rsidR="0039634A">
        <w:t xml:space="preserve"> </w:t>
      </w:r>
      <w:r>
        <w:t>Microsoft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ship</w:t>
      </w:r>
      <w:r w:rsidR="0039634A">
        <w:t xml:space="preserve"> </w:t>
      </w:r>
      <w:r>
        <w:t>very</w:t>
      </w:r>
      <w:r w:rsidR="0039634A">
        <w:t xml:space="preserve"> </w:t>
      </w:r>
      <w:r>
        <w:t>many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natively</w:t>
      </w:r>
      <w:r w:rsidR="0039634A">
        <w:t xml:space="preserve"> </w:t>
      </w:r>
      <w:r>
        <w:t>with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2019.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intentional—you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Gallery</w:t>
      </w:r>
      <w:r w:rsidR="0039634A">
        <w:t xml:space="preserve"> </w:t>
      </w:r>
      <w:r>
        <w:t>to</w:t>
      </w:r>
      <w:r w:rsidR="0039634A">
        <w:t xml:space="preserve"> </w:t>
      </w: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do</w:t>
      </w:r>
      <w:r w:rsidR="0039634A">
        <w:t xml:space="preserve"> </w:t>
      </w:r>
      <w:r>
        <w:t>your</w:t>
      </w:r>
      <w:r w:rsidR="0039634A">
        <w:t xml:space="preserve"> </w:t>
      </w:r>
      <w:r>
        <w:t>job</w:t>
      </w:r>
      <w:r w:rsidR="0039634A">
        <w:t xml:space="preserve"> </w:t>
      </w:r>
      <w:r>
        <w:t>and</w:t>
      </w:r>
      <w:r w:rsidR="0039634A">
        <w:t xml:space="preserve"> </w:t>
      </w:r>
      <w:r>
        <w:t>not</w:t>
      </w:r>
      <w:r w:rsidR="0039634A">
        <w:t xml:space="preserve"> </w:t>
      </w:r>
      <w:r>
        <w:t>hundreds</w:t>
      </w:r>
      <w:r w:rsidR="0039634A">
        <w:t xml:space="preserve"> </w:t>
      </w:r>
      <w:r>
        <w:t>or</w:t>
      </w:r>
      <w:r w:rsidR="0039634A">
        <w:t xml:space="preserve"> </w:t>
      </w:r>
      <w:r>
        <w:t>thousands</w:t>
      </w:r>
      <w:r w:rsidR="0039634A">
        <w:t xml:space="preserve"> </w:t>
      </w:r>
      <w:r>
        <w:t>of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you</w:t>
      </w:r>
      <w:r w:rsidR="0039634A">
        <w:t xml:space="preserve"> </w:t>
      </w:r>
      <w:r>
        <w:t>never</w:t>
      </w:r>
      <w:r w:rsidR="0039634A">
        <w:t xml:space="preserve"> </w:t>
      </w:r>
      <w:r>
        <w:t>need.</w:t>
      </w:r>
    </w:p>
    <w:p w14:paraId="39A6290A" w14:textId="63378BC1" w:rsidR="008701A5" w:rsidRDefault="008701A5" w:rsidP="00B72361">
      <w:pPr>
        <w:pStyle w:val="NormalPACKT"/>
      </w:pPr>
      <w:r>
        <w:t>The</w:t>
      </w:r>
      <w:r w:rsidR="0039634A">
        <w:t xml:space="preserve"> </w:t>
      </w:r>
      <w:r>
        <w:t>built-in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with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2019</w:t>
      </w:r>
      <w:r w:rsidR="0039634A">
        <w:t xml:space="preserve"> </w:t>
      </w:r>
      <w:r>
        <w:t>do</w:t>
      </w:r>
      <w:r w:rsidR="0039634A">
        <w:t xml:space="preserve"> </w:t>
      </w:r>
      <w:r>
        <w:t>not</w:t>
      </w:r>
      <w:r w:rsidR="0039634A">
        <w:t xml:space="preserve"> </w:t>
      </w:r>
      <w:r>
        <w:t>provide</w:t>
      </w:r>
      <w:r w:rsidR="0039634A">
        <w:t xml:space="preserve"> </w:t>
      </w:r>
      <w:r>
        <w:t>broad</w:t>
      </w:r>
      <w:r w:rsidR="0039634A">
        <w:t xml:space="preserve"> </w:t>
      </w:r>
      <w:proofErr w:type="gramStart"/>
      <w:r>
        <w:t>coverage,</w:t>
      </w:r>
      <w:r w:rsidR="0039634A">
        <w:t xml:space="preserve"> </w:t>
      </w:r>
      <w:r>
        <w:t>and</w:t>
      </w:r>
      <w:proofErr w:type="gramEnd"/>
      <w:r w:rsidR="0039634A">
        <w:t xml:space="preserve"> </w:t>
      </w:r>
      <w:r>
        <w:t>are</w:t>
      </w:r>
      <w:r w:rsidR="0039634A">
        <w:t xml:space="preserve"> </w:t>
      </w:r>
      <w:r>
        <w:t>not</w:t>
      </w:r>
      <w:r w:rsidR="0039634A">
        <w:t xml:space="preserve"> </w:t>
      </w:r>
      <w:r>
        <w:t>sufficient</w:t>
      </w:r>
      <w:r w:rsidR="0039634A">
        <w:t xml:space="preserve"> </w:t>
      </w:r>
      <w:r>
        <w:t>for</w:t>
      </w:r>
      <w:r w:rsidR="0039634A">
        <w:t xml:space="preserve"> </w:t>
      </w:r>
      <w:r>
        <w:t>most</w:t>
      </w:r>
      <w:r w:rsidR="0039634A">
        <w:t xml:space="preserve"> </w:t>
      </w:r>
      <w:r>
        <w:t>organizations.</w:t>
      </w:r>
      <w:r w:rsidR="0039634A">
        <w:t xml:space="preserve"> </w:t>
      </w: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built-in</w:t>
      </w:r>
      <w:r w:rsidR="0039634A">
        <w:t xml:space="preserve"> </w:t>
      </w:r>
      <w:r w:rsidRPr="000C66E6">
        <w:rPr>
          <w:rStyle w:val="CodeInTextPACKT"/>
        </w:rPr>
        <w:t>File</w:t>
      </w:r>
      <w:r w:rsidR="0039634A">
        <w:t xml:space="preserve"> </w:t>
      </w:r>
      <w:r>
        <w:t>resource</w:t>
      </w:r>
      <w:r w:rsidR="0039634A">
        <w:t xml:space="preserve"> </w:t>
      </w:r>
      <w:r>
        <w:t>to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source</w:t>
      </w:r>
      <w:r w:rsidR="0039634A">
        <w:t xml:space="preserve"> </w:t>
      </w:r>
      <w:r>
        <w:t>files</w:t>
      </w:r>
      <w:r w:rsidR="0039634A">
        <w:t xml:space="preserve"> </w:t>
      </w:r>
      <w:r>
        <w:t>for</w:t>
      </w:r>
      <w:r w:rsidR="0039634A">
        <w:t xml:space="preserve"> </w:t>
      </w:r>
      <w:r>
        <w:t>a</w:t>
      </w:r>
      <w:r w:rsidR="0039634A">
        <w:t xml:space="preserve"> </w:t>
      </w:r>
      <w:r>
        <w:t>small</w:t>
      </w:r>
      <w:r w:rsidR="0039634A">
        <w:t xml:space="preserve"> </w:t>
      </w:r>
      <w:r>
        <w:t>web</w:t>
      </w:r>
      <w:r w:rsidR="0039634A">
        <w:t xml:space="preserve"> </w:t>
      </w:r>
      <w:r>
        <w:t>application</w:t>
      </w:r>
      <w:r w:rsidR="0039634A">
        <w:t xml:space="preserve"> </w:t>
      </w:r>
      <w:r>
        <w:t>onto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server,</w:t>
      </w:r>
      <w:r w:rsidR="0039634A">
        <w:t xml:space="preserve"> </w:t>
      </w: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did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built-in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lastRenderedPageBreak/>
        <w:t>recipe.</w:t>
      </w:r>
      <w:r w:rsidR="0039634A">
        <w:t xml:space="preserve"> </w:t>
      </w:r>
      <w:r>
        <w:t>But</w:t>
      </w:r>
      <w:r w:rsidR="0039634A">
        <w:t xml:space="preserve"> </w:t>
      </w:r>
      <w:r>
        <w:t>the</w:t>
      </w:r>
      <w:r w:rsidR="0039634A">
        <w:t xml:space="preserve"> </w:t>
      </w:r>
      <w:r>
        <w:t>built-in</w:t>
      </w:r>
      <w:r w:rsidR="0039634A">
        <w:t xml:space="preserve"> </w:t>
      </w:r>
      <w:r>
        <w:t>resources</w:t>
      </w:r>
      <w:r w:rsidR="0039634A">
        <w:t xml:space="preserve"> </w:t>
      </w:r>
      <w:r>
        <w:t>do</w:t>
      </w:r>
      <w:r w:rsidR="0039634A">
        <w:t xml:space="preserve"> </w:t>
      </w:r>
      <w:r>
        <w:t>not</w:t>
      </w:r>
      <w:r w:rsidR="0039634A">
        <w:t xml:space="preserve"> </w:t>
      </w:r>
      <w:r>
        <w:t>allow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specify</w:t>
      </w:r>
      <w:r w:rsidR="0039634A">
        <w:t xml:space="preserve"> </w:t>
      </w:r>
      <w:r>
        <w:t>the</w:t>
      </w:r>
      <w:r w:rsidR="0039634A">
        <w:t xml:space="preserve"> </w:t>
      </w:r>
      <w:r>
        <w:t>application's</w:t>
      </w:r>
      <w:r w:rsidR="0039634A">
        <w:t xml:space="preserve"> </w:t>
      </w:r>
      <w:r>
        <w:t>settings</w:t>
      </w:r>
      <w:r w:rsidR="0039634A">
        <w:t xml:space="preserve"> </w:t>
      </w:r>
      <w:r>
        <w:t>(what</w:t>
      </w:r>
      <w:r w:rsidR="0039634A">
        <w:t xml:space="preserve"> </w:t>
      </w:r>
      <w:r>
        <w:t>the</w:t>
      </w:r>
      <w:r w:rsidR="0039634A">
        <w:t xml:space="preserve"> </w:t>
      </w:r>
      <w:r>
        <w:t>application's</w:t>
      </w:r>
      <w:r w:rsidR="0039634A">
        <w:t xml:space="preserve"> </w:t>
      </w:r>
      <w:r>
        <w:t>name</w:t>
      </w:r>
      <w:r w:rsidR="0039634A">
        <w:t xml:space="preserve"> </w:t>
      </w:r>
      <w:r>
        <w:t>is,</w:t>
      </w:r>
      <w:r w:rsidR="0039634A">
        <w:t xml:space="preserve"> </w:t>
      </w:r>
      <w:r>
        <w:t>which</w:t>
      </w:r>
      <w:r w:rsidR="0039634A">
        <w:t xml:space="preserve"> </w:t>
      </w:r>
      <w:r>
        <w:t>application</w:t>
      </w:r>
      <w:r w:rsidR="0039634A">
        <w:t xml:space="preserve"> </w:t>
      </w:r>
      <w:r>
        <w:t>pool</w:t>
      </w:r>
      <w:r w:rsidR="0039634A">
        <w:t xml:space="preserve"> </w:t>
      </w:r>
      <w:r>
        <w:t>it</w:t>
      </w:r>
      <w:r w:rsidR="0039634A">
        <w:t xml:space="preserve"> </w:t>
      </w:r>
      <w:r>
        <w:t>runs</w:t>
      </w:r>
      <w:r w:rsidR="0039634A">
        <w:t xml:space="preserve"> </w:t>
      </w:r>
      <w:r>
        <w:t>in,</w:t>
      </w:r>
      <w:r w:rsidR="0039634A">
        <w:t xml:space="preserve"> </w:t>
      </w:r>
      <w:r>
        <w:t>and</w:t>
      </w:r>
      <w:r w:rsidR="0039634A">
        <w:t xml:space="preserve"> </w:t>
      </w:r>
      <w:r>
        <w:t>so</w:t>
      </w:r>
      <w:r w:rsidR="0039634A">
        <w:t xml:space="preserve"> </w:t>
      </w:r>
      <w:r>
        <w:t>on).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where</w:t>
      </w:r>
      <w:r w:rsidR="0039634A">
        <w:t xml:space="preserve"> </w:t>
      </w:r>
      <w:r>
        <w:t>add-on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come</w:t>
      </w:r>
      <w:r w:rsidR="0039634A">
        <w:t xml:space="preserve"> </w:t>
      </w:r>
      <w:r>
        <w:t>in.</w:t>
      </w:r>
    </w:p>
    <w:p w14:paraId="36813110" w14:textId="4C72E175" w:rsidR="008701A5" w:rsidRDefault="008701A5" w:rsidP="00B72361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to</w:t>
      </w:r>
      <w:r w:rsidR="0039634A">
        <w:t xml:space="preserve"> </w:t>
      </w:r>
      <w:r>
        <w:t>find,</w:t>
      </w:r>
      <w:r w:rsidR="0039634A">
        <w:t xml:space="preserve"> </w:t>
      </w:r>
      <w:r>
        <w:t>install,</w:t>
      </w:r>
      <w:r w:rsidR="0039634A">
        <w:t xml:space="preserve"> </w:t>
      </w:r>
      <w:r>
        <w:t>and</w:t>
      </w:r>
      <w:r w:rsidR="0039634A">
        <w:t xml:space="preserve"> </w:t>
      </w:r>
      <w:r>
        <w:t>explore</w:t>
      </w:r>
      <w:r w:rsidR="0039634A">
        <w:t xml:space="preserve"> </w:t>
      </w:r>
      <w:r>
        <w:t>third-party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next</w:t>
      </w:r>
      <w:r w:rsidR="0039634A">
        <w:t xml:space="preserve"> </w:t>
      </w:r>
      <w:r>
        <w:t>recipe,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with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from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PS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Gallery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newly</w:t>
      </w:r>
      <w:r w:rsidR="0039634A">
        <w:t xml:space="preserve"> </w:t>
      </w:r>
      <w:r>
        <w:t>installed</w:t>
      </w:r>
      <w:r w:rsidR="0039634A">
        <w:t xml:space="preserve"> </w:t>
      </w:r>
      <w:r>
        <w:t>resources.</w:t>
      </w:r>
    </w:p>
    <w:p w14:paraId="1543F0C8" w14:textId="3024206E" w:rsidR="008701A5" w:rsidRPr="00490C0B" w:rsidRDefault="008701A5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6A78E472" w14:textId="265063C8" w:rsidR="008701A5" w:rsidRDefault="008701A5" w:rsidP="00B72361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find,</w:t>
      </w:r>
      <w:r w:rsidR="0039634A">
        <w:t xml:space="preserve"> </w:t>
      </w:r>
      <w:r>
        <w:t>download,</w:t>
      </w:r>
      <w:r w:rsidR="0039634A">
        <w:t xml:space="preserve"> </w:t>
      </w:r>
      <w:r>
        <w:t>and</w:t>
      </w:r>
      <w:r w:rsidR="0039634A">
        <w:t xml:space="preserve"> </w:t>
      </w:r>
      <w:r>
        <w:t>install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</w:p>
    <w:p w14:paraId="3AE0E7AB" w14:textId="529EA8C4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6124676E" w14:textId="46BDBB32" w:rsidR="008701A5" w:rsidRDefault="008701A5" w:rsidP="009B62AC">
      <w:pPr>
        <w:pStyle w:val="NumberedBulletPACKT"/>
        <w:numPr>
          <w:ilvl w:val="0"/>
          <w:numId w:val="9"/>
        </w:numPr>
      </w:pPr>
      <w:r>
        <w:t>Find</w:t>
      </w:r>
      <w:r w:rsidR="0039634A">
        <w:t xml:space="preserve"> </w:t>
      </w:r>
      <w:r>
        <w:t>available</w:t>
      </w:r>
      <w:r w:rsidR="0039634A">
        <w:t xml:space="preserve"> </w:t>
      </w:r>
      <w:r>
        <w:t>repositories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CA0DEC5" w14:textId="77777777" w:rsidR="008701A5" w:rsidRDefault="008701A5" w:rsidP="00330CB2">
      <w:pPr>
        <w:pStyle w:val="CodeWithinBulletsEndPACKT"/>
      </w:pPr>
      <w:r>
        <w:t>Get-</w:t>
      </w:r>
      <w:proofErr w:type="spellStart"/>
      <w:r>
        <w:t>PSRepository</w:t>
      </w:r>
      <w:proofErr w:type="spellEnd"/>
    </w:p>
    <w:p w14:paraId="528F166A" w14:textId="76DD1E56" w:rsidR="008701A5" w:rsidRDefault="008701A5" w:rsidP="00B72361">
      <w:pPr>
        <w:pStyle w:val="NumberedBulletPACKT"/>
      </w:pPr>
      <w:r>
        <w:t>See</w:t>
      </w:r>
      <w:r w:rsidR="0039634A">
        <w:t xml:space="preserve"> </w:t>
      </w:r>
      <w:r>
        <w:t>what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find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65BBB18" w14:textId="198BD9AD" w:rsidR="008701A5" w:rsidRDefault="008701A5" w:rsidP="00330CB2">
      <w:pPr>
        <w:pStyle w:val="CodeWithinBulletsEndPACKT"/>
      </w:pPr>
      <w:r>
        <w:t>Find-</w:t>
      </w:r>
      <w:proofErr w:type="spellStart"/>
      <w:r>
        <w:t>DscResource</w:t>
      </w:r>
      <w:proofErr w:type="spellEnd"/>
      <w:r w:rsidR="0039634A">
        <w:t xml:space="preserve"> </w:t>
      </w:r>
      <w:r>
        <w:t>-Repository</w:t>
      </w:r>
      <w:r w:rsidR="0039634A">
        <w:t xml:space="preserve"> </w:t>
      </w:r>
      <w:r>
        <w:t>'</w:t>
      </w:r>
      <w:proofErr w:type="spellStart"/>
      <w:r>
        <w:t>PSGallery</w:t>
      </w:r>
      <w:proofErr w:type="spellEnd"/>
      <w:r>
        <w:t>'</w:t>
      </w:r>
      <w:r w:rsidR="0039634A">
        <w:t xml:space="preserve"> </w:t>
      </w:r>
      <w:r>
        <w:t>|</w:t>
      </w:r>
    </w:p>
    <w:p w14:paraId="182578B7" w14:textId="7A06E8BE" w:rsidR="008701A5" w:rsidRDefault="0039634A" w:rsidP="00330CB2">
      <w:pPr>
        <w:pStyle w:val="CodeWithinBulletsEndPACKT"/>
      </w:pPr>
      <w:r>
        <w:t xml:space="preserve">  </w:t>
      </w:r>
      <w:r w:rsidR="008701A5">
        <w:t>Measure-Object</w:t>
      </w:r>
    </w:p>
    <w:p w14:paraId="7094B4A8" w14:textId="5DB052CC" w:rsidR="008701A5" w:rsidRDefault="008701A5" w:rsidP="00B72361">
      <w:pPr>
        <w:pStyle w:val="NumberedBulletPACKT"/>
      </w:pPr>
      <w:r>
        <w:t>See</w:t>
      </w:r>
      <w:r w:rsidR="0039634A">
        <w:t xml:space="preserve"> </w:t>
      </w:r>
      <w:r>
        <w:t>what</w:t>
      </w:r>
      <w:r w:rsidR="0039634A">
        <w:t xml:space="preserve"> </w:t>
      </w:r>
      <w:r>
        <w:t>IIS-related</w:t>
      </w:r>
      <w:r w:rsidR="0039634A">
        <w:t xml:space="preserve"> </w:t>
      </w:r>
      <w:r>
        <w:t>resources</w:t>
      </w:r>
      <w:r w:rsidR="0039634A">
        <w:t xml:space="preserve"> </w:t>
      </w:r>
      <w:r>
        <w:t>might</w:t>
      </w:r>
      <w:r w:rsidR="0039634A">
        <w:t xml:space="preserve"> </w:t>
      </w:r>
      <w:r>
        <w:t>exist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3E3895E" w14:textId="588C0039" w:rsidR="008701A5" w:rsidRDefault="008701A5" w:rsidP="00330CB2">
      <w:pPr>
        <w:pStyle w:val="CodeWithinBulletsEndPACKT"/>
      </w:pPr>
      <w:r>
        <w:t>Find-</w:t>
      </w:r>
      <w:proofErr w:type="spellStart"/>
      <w:r>
        <w:t>DscResource</w:t>
      </w:r>
      <w:proofErr w:type="spellEnd"/>
      <w:r w:rsidR="0039634A">
        <w:t xml:space="preserve"> </w:t>
      </w:r>
      <w:r>
        <w:t>|</w:t>
      </w:r>
      <w:r w:rsidR="0039634A">
        <w:t xml:space="preserve"> </w:t>
      </w:r>
    </w:p>
    <w:p w14:paraId="1B19AA33" w14:textId="4DF42003" w:rsidR="008701A5" w:rsidRDefault="0039634A" w:rsidP="00330CB2">
      <w:pPr>
        <w:pStyle w:val="CodeWithinBulletsEndPACKT"/>
      </w:pPr>
      <w:r>
        <w:t xml:space="preserve">  </w:t>
      </w:r>
      <w:r w:rsidR="008701A5">
        <w:t>Where-Object</w:t>
      </w:r>
      <w:r>
        <w:t xml:space="preserve"> </w:t>
      </w:r>
      <w:proofErr w:type="spellStart"/>
      <w:r w:rsidR="008701A5">
        <w:t>ModuleName</w:t>
      </w:r>
      <w:proofErr w:type="spellEnd"/>
      <w:r>
        <w:t xml:space="preserve"> </w:t>
      </w:r>
      <w:r w:rsidR="008701A5">
        <w:t>-match</w:t>
      </w:r>
      <w:r>
        <w:t xml:space="preserve"> </w:t>
      </w:r>
      <w:r w:rsidR="008701A5">
        <w:t>'</w:t>
      </w:r>
      <w:proofErr w:type="spellStart"/>
      <w:r w:rsidR="008701A5">
        <w:t>web|iis</w:t>
      </w:r>
      <w:proofErr w:type="spellEnd"/>
      <w:r w:rsidR="008701A5">
        <w:t>'</w:t>
      </w:r>
      <w:r>
        <w:t xml:space="preserve"> </w:t>
      </w:r>
      <w:r w:rsidR="008701A5">
        <w:t>|</w:t>
      </w:r>
      <w:r>
        <w:t xml:space="preserve"> </w:t>
      </w:r>
    </w:p>
    <w:p w14:paraId="42A33235" w14:textId="26E51031" w:rsidR="008701A5" w:rsidRDefault="0039634A" w:rsidP="00330CB2">
      <w:pPr>
        <w:pStyle w:val="CodeWithinBulletsEndPACKT"/>
      </w:pPr>
      <w:r>
        <w:t xml:space="preserve">    </w:t>
      </w:r>
      <w:r w:rsidR="008701A5">
        <w:t>Select-Object</w:t>
      </w:r>
      <w:r>
        <w:t xml:space="preserve"> </w:t>
      </w:r>
      <w:r w:rsidR="008701A5">
        <w:t>-Property</w:t>
      </w:r>
      <w:r>
        <w:t xml:space="preserve"> </w:t>
      </w:r>
      <w:proofErr w:type="spellStart"/>
      <w:r w:rsidR="008701A5">
        <w:t>ModuleName</w:t>
      </w:r>
      <w:proofErr w:type="spellEnd"/>
      <w:r w:rsidR="008701A5">
        <w:t>,</w:t>
      </w:r>
      <w:r>
        <w:t xml:space="preserve"> </w:t>
      </w:r>
      <w:r w:rsidR="008701A5">
        <w:t>Version</w:t>
      </w:r>
      <w:r>
        <w:t xml:space="preserve"> </w:t>
      </w:r>
      <w:r w:rsidR="008701A5">
        <w:t>-Unique</w:t>
      </w:r>
      <w:r>
        <w:t xml:space="preserve"> </w:t>
      </w:r>
      <w:r w:rsidR="008701A5">
        <w:t>|</w:t>
      </w:r>
    </w:p>
    <w:p w14:paraId="09C9E044" w14:textId="210B3CE3" w:rsidR="008701A5" w:rsidRDefault="0039634A" w:rsidP="00330CB2">
      <w:pPr>
        <w:pStyle w:val="CodeWithinBulletsEndPACKT"/>
      </w:pPr>
      <w:r>
        <w:t xml:space="preserve">      </w:t>
      </w:r>
      <w:r w:rsidR="008701A5">
        <w:t>Sort-Object</w:t>
      </w:r>
      <w:r>
        <w:t xml:space="preserve"> </w:t>
      </w:r>
      <w:r w:rsidR="008701A5">
        <w:t>-Property</w:t>
      </w:r>
      <w:r>
        <w:t xml:space="preserve"> </w:t>
      </w:r>
      <w:proofErr w:type="spellStart"/>
      <w:r w:rsidR="008701A5">
        <w:t>ModuleName</w:t>
      </w:r>
      <w:proofErr w:type="spellEnd"/>
    </w:p>
    <w:p w14:paraId="20AD4F58" w14:textId="2F042F69" w:rsidR="008701A5" w:rsidRDefault="008701A5" w:rsidP="00B72361">
      <w:pPr>
        <w:pStyle w:val="NumberedBulletPACKT"/>
      </w:pP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3C9B71D" w14:textId="1848991D" w:rsidR="008701A5" w:rsidRDefault="008701A5" w:rsidP="00330CB2">
      <w:pPr>
        <w:pStyle w:val="CodeWithinBulletsEndPACKT"/>
      </w:pPr>
      <w:r>
        <w:t>Find-</w:t>
      </w:r>
      <w:proofErr w:type="spellStart"/>
      <w:r>
        <w:t>DscResource</w:t>
      </w:r>
      <w:proofErr w:type="spellEnd"/>
      <w:r w:rsidR="0039634A">
        <w:t xml:space="preserve"> </w:t>
      </w:r>
      <w:r>
        <w:t>-</w:t>
      </w:r>
      <w:proofErr w:type="spellStart"/>
      <w:r>
        <w:t>ModuleName</w:t>
      </w:r>
      <w:proofErr w:type="spellEnd"/>
      <w:r w:rsidR="0039634A">
        <w:t xml:space="preserve"> </w:t>
      </w:r>
      <w:r>
        <w:t>'</w:t>
      </w:r>
      <w:proofErr w:type="spellStart"/>
      <w:r>
        <w:t>xWebAdministration</w:t>
      </w:r>
      <w:proofErr w:type="spellEnd"/>
      <w:r>
        <w:t>'</w:t>
      </w:r>
    </w:p>
    <w:p w14:paraId="5C82ACB3" w14:textId="5AE4CDE2" w:rsidR="008701A5" w:rsidRDefault="008701A5" w:rsidP="00B72361">
      <w:pPr>
        <w:pStyle w:val="NumberedBulletPACKT"/>
      </w:pP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(on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)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C282EB7" w14:textId="48200855" w:rsidR="008701A5" w:rsidRDefault="008701A5" w:rsidP="00330CB2">
      <w:pPr>
        <w:pStyle w:val="CodeWithinBulletsEndPACKT"/>
      </w:pPr>
      <w:r>
        <w:t>Install-Module</w:t>
      </w:r>
      <w:r w:rsidR="0039634A">
        <w:t xml:space="preserve"> </w:t>
      </w:r>
      <w:r>
        <w:t>-Name</w:t>
      </w:r>
      <w:r w:rsidR="0039634A">
        <w:t xml:space="preserve"> </w:t>
      </w:r>
      <w:r>
        <w:t>'</w:t>
      </w:r>
      <w:proofErr w:type="spellStart"/>
      <w:r>
        <w:t>xWebAdministration</w:t>
      </w:r>
      <w:proofErr w:type="spellEnd"/>
      <w:r>
        <w:t>'</w:t>
      </w:r>
      <w:r w:rsidR="0039634A">
        <w:t xml:space="preserve"> </w:t>
      </w:r>
      <w:r>
        <w:t>-Force</w:t>
      </w:r>
    </w:p>
    <w:p w14:paraId="4C94D43B" w14:textId="79E933A9" w:rsidR="008701A5" w:rsidRDefault="008701A5" w:rsidP="00B72361">
      <w:pPr>
        <w:pStyle w:val="NumberedBulletPACKT"/>
      </w:pPr>
      <w:r>
        <w:t>See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module</w:t>
      </w:r>
      <w:r w:rsidR="0039634A">
        <w:t xml:space="preserve"> </w:t>
      </w:r>
      <w:r>
        <w:t>details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049ECCA7" w14:textId="72659C2B" w:rsidR="008701A5" w:rsidRDefault="008701A5" w:rsidP="00330CB2">
      <w:pPr>
        <w:pStyle w:val="CodeWithinBulletsEndPACKT"/>
      </w:pPr>
      <w:r>
        <w:t>Get-Module</w:t>
      </w:r>
      <w:r w:rsidR="0039634A">
        <w:t xml:space="preserve"> </w:t>
      </w:r>
      <w:r>
        <w:t>-Name</w:t>
      </w:r>
      <w:r w:rsidR="0039634A">
        <w:t xml:space="preserve"> </w:t>
      </w:r>
      <w:proofErr w:type="spellStart"/>
      <w:r>
        <w:t>xWebAdministration</w:t>
      </w:r>
      <w:proofErr w:type="spellEnd"/>
      <w:r w:rsidR="0039634A">
        <w:t xml:space="preserve"> </w:t>
      </w:r>
      <w:r>
        <w:t>-</w:t>
      </w:r>
      <w:proofErr w:type="spellStart"/>
      <w:r>
        <w:t>ListAvailable</w:t>
      </w:r>
      <w:proofErr w:type="spellEnd"/>
    </w:p>
    <w:p w14:paraId="5B1DE7C0" w14:textId="0A5562C0" w:rsidR="008701A5" w:rsidRDefault="008701A5" w:rsidP="00B72361">
      <w:pPr>
        <w:pStyle w:val="NumberedBulletPACKT"/>
      </w:pPr>
      <w:r>
        <w:t>See</w:t>
      </w:r>
      <w:r w:rsidR="0039634A">
        <w:t xml:space="preserve"> </w:t>
      </w:r>
      <w:r>
        <w:t>what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are</w:t>
      </w:r>
      <w:r w:rsidR="0039634A">
        <w:t xml:space="preserve"> </w:t>
      </w:r>
      <w:r>
        <w:t>contained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module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5509CB9" w14:textId="17CB05B1" w:rsidR="008701A5" w:rsidRDefault="008701A5" w:rsidP="00330CB2">
      <w:pPr>
        <w:pStyle w:val="CodeWithinBulletsEndPACKT"/>
      </w:pPr>
      <w:r>
        <w:t>Get-</w:t>
      </w:r>
      <w:proofErr w:type="spellStart"/>
      <w:r>
        <w:t>DscResource</w:t>
      </w:r>
      <w:proofErr w:type="spellEnd"/>
      <w:r w:rsidR="0039634A">
        <w:t xml:space="preserve"> </w:t>
      </w:r>
      <w:r>
        <w:t>-Module</w:t>
      </w:r>
      <w:r w:rsidR="0039634A">
        <w:t xml:space="preserve"> </w:t>
      </w:r>
      <w:proofErr w:type="spellStart"/>
      <w:r>
        <w:t>xWebAdministration</w:t>
      </w:r>
      <w:proofErr w:type="spellEnd"/>
    </w:p>
    <w:p w14:paraId="2099353C" w14:textId="44E644EC" w:rsidR="008701A5" w:rsidRDefault="008701A5" w:rsidP="00B72361">
      <w:pPr>
        <w:pStyle w:val="NumberedBulletPACKT"/>
      </w:pPr>
      <w:r>
        <w:t>Examine</w:t>
      </w:r>
      <w:r w:rsidR="0039634A">
        <w:t xml:space="preserve"> </w:t>
      </w:r>
      <w:r>
        <w:t>what</w:t>
      </w:r>
      <w:r w:rsidR="0039634A">
        <w:t xml:space="preserve"> </w:t>
      </w:r>
      <w:r>
        <w:t>is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module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09BF1F9" w14:textId="4B82BA6D" w:rsidR="008701A5" w:rsidRDefault="008701A5" w:rsidP="00330CB2">
      <w:pPr>
        <w:pStyle w:val="CodeWithinBulletsEndPACKT"/>
      </w:pPr>
      <w:r>
        <w:t>$Mod</w:t>
      </w:r>
      <w:r w:rsidR="0039634A">
        <w:t xml:space="preserve"> </w:t>
      </w:r>
      <w:r>
        <w:t>=</w:t>
      </w:r>
      <w:r w:rsidR="0039634A">
        <w:t xml:space="preserve"> </w:t>
      </w:r>
      <w:r>
        <w:t>Get-Module</w:t>
      </w:r>
      <w:r w:rsidR="0039634A">
        <w:t xml:space="preserve"> </w:t>
      </w:r>
      <w:r>
        <w:t>-Name</w:t>
      </w:r>
      <w:r w:rsidR="0039634A">
        <w:t xml:space="preserve"> </w:t>
      </w:r>
      <w:proofErr w:type="spellStart"/>
      <w:r>
        <w:t>xWebAdministration</w:t>
      </w:r>
      <w:proofErr w:type="spellEnd"/>
      <w:r w:rsidR="0039634A">
        <w:t xml:space="preserve"> </w:t>
      </w:r>
      <w:r>
        <w:t>-</w:t>
      </w:r>
      <w:proofErr w:type="spellStart"/>
      <w:r>
        <w:t>ListAvailable</w:t>
      </w:r>
      <w:proofErr w:type="spellEnd"/>
    </w:p>
    <w:p w14:paraId="699EB99E" w14:textId="662B3A06" w:rsidR="008701A5" w:rsidRDefault="008701A5" w:rsidP="00330CB2">
      <w:pPr>
        <w:pStyle w:val="CodeWithinBulletsEndPACKT"/>
      </w:pPr>
      <w:r>
        <w:t>$P</w:t>
      </w:r>
      <w:r w:rsidR="0039634A">
        <w:t xml:space="preserve">   </w:t>
      </w:r>
      <w:r>
        <w:t>=</w:t>
      </w:r>
      <w:r w:rsidR="0039634A">
        <w:t xml:space="preserve"> </w:t>
      </w:r>
      <w:r>
        <w:t>$</w:t>
      </w:r>
      <w:proofErr w:type="spellStart"/>
      <w:r>
        <w:t>Mod.Path</w:t>
      </w:r>
      <w:proofErr w:type="spellEnd"/>
    </w:p>
    <w:p w14:paraId="0943CC47" w14:textId="5A57AD3F" w:rsidR="008701A5" w:rsidRDefault="008701A5" w:rsidP="00330CB2">
      <w:pPr>
        <w:pStyle w:val="CodeWithinBulletsEndPACKT"/>
      </w:pPr>
      <w:r>
        <w:t>$</w:t>
      </w:r>
      <w:proofErr w:type="gramStart"/>
      <w:r>
        <w:t>FP</w:t>
      </w:r>
      <w:r w:rsidR="0039634A">
        <w:t xml:space="preserve">  </w:t>
      </w:r>
      <w:r>
        <w:t>=</w:t>
      </w:r>
      <w:proofErr w:type="gramEnd"/>
      <w:r w:rsidR="0039634A">
        <w:t xml:space="preserve"> </w:t>
      </w:r>
      <w:r>
        <w:t>Split-Path</w:t>
      </w:r>
      <w:r w:rsidR="0039634A">
        <w:t xml:space="preserve"> </w:t>
      </w:r>
      <w:r>
        <w:t>-Parent</w:t>
      </w:r>
      <w:r w:rsidR="0039634A">
        <w:t xml:space="preserve"> </w:t>
      </w:r>
      <w:r>
        <w:t>$P</w:t>
      </w:r>
    </w:p>
    <w:p w14:paraId="09006629" w14:textId="5DB32B92" w:rsidR="008701A5" w:rsidRDefault="008701A5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$FP,</w:t>
      </w:r>
      <w:r w:rsidR="0039634A">
        <w:t xml:space="preserve"> </w:t>
      </w:r>
      <w:r>
        <w:t>$FP\</w:t>
      </w:r>
      <w:proofErr w:type="spellStart"/>
      <w:r>
        <w:t>DSCResources</w:t>
      </w:r>
      <w:proofErr w:type="spellEnd"/>
      <w:r w:rsidR="0039634A">
        <w:t xml:space="preserve"> </w:t>
      </w:r>
    </w:p>
    <w:p w14:paraId="6F5BE65E" w14:textId="7AE4139C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33A19C2F" w14:textId="4184B23B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any</w:t>
      </w:r>
      <w:r w:rsidR="0039634A">
        <w:t xml:space="preserve"> </w:t>
      </w:r>
      <w:r>
        <w:t>configured</w:t>
      </w:r>
      <w:r w:rsidR="0039634A">
        <w:t xml:space="preserve"> </w:t>
      </w:r>
      <w:r>
        <w:t>repositories</w:t>
      </w:r>
      <w:r w:rsidR="0039634A">
        <w:t xml:space="preserve"> </w:t>
      </w:r>
      <w:r>
        <w:t>on</w:t>
      </w:r>
      <w:r w:rsidR="0039634A">
        <w:t xml:space="preserve"> </w:t>
      </w:r>
      <w:r>
        <w:t>your</w:t>
      </w:r>
      <w:r w:rsidR="0039634A">
        <w:t xml:space="preserve"> </w:t>
      </w:r>
      <w:r>
        <w:t>system.</w:t>
      </w:r>
      <w:r w:rsidR="0039634A">
        <w:t xml:space="preserve"> </w:t>
      </w:r>
      <w:r>
        <w:t>Depending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recipes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performed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of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9F1909D" w14:textId="0181EDF4" w:rsidR="008701A5" w:rsidRDefault="008701A5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0DA0BF57" wp14:editId="2FD7B686">
            <wp:extent cx="5575300" cy="1028700"/>
            <wp:effectExtent l="0" t="0" r="6350" b="0"/>
            <wp:docPr id="46" name="Picture 4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B333" w14:textId="4041FF0E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Find-</w:t>
      </w:r>
      <w:proofErr w:type="spellStart"/>
      <w:r w:rsidRPr="000C66E6">
        <w:rPr>
          <w:rStyle w:val="CodeInTextPACKT"/>
        </w:rPr>
        <w:t>DSCResource</w:t>
      </w:r>
      <w:proofErr w:type="spellEnd"/>
      <w:r w:rsidR="0039634A">
        <w:t xml:space="preserve"> </w:t>
      </w:r>
      <w:r>
        <w:t>cmdlet</w:t>
      </w:r>
      <w:r w:rsidR="0039634A">
        <w:t xml:space="preserve"> </w:t>
      </w:r>
      <w:r>
        <w:t>to</w:t>
      </w:r>
      <w:r w:rsidR="0039634A">
        <w:t xml:space="preserve"> </w:t>
      </w:r>
      <w:r>
        <w:t>examine</w:t>
      </w:r>
      <w:r w:rsidR="0039634A">
        <w:t xml:space="preserve"> </w:t>
      </w:r>
      <w:r>
        <w:t>how</w:t>
      </w:r>
      <w:r w:rsidR="0039634A">
        <w:t xml:space="preserve"> </w:t>
      </w:r>
      <w:r>
        <w:t>many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are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gallery</w:t>
      </w:r>
      <w:r w:rsidR="0039634A">
        <w:t xml:space="preserve"> </w:t>
      </w:r>
      <w:r>
        <w:t>(at</w:t>
      </w:r>
      <w:r w:rsidR="0039634A">
        <w:t xml:space="preserve"> </w:t>
      </w:r>
      <w:r>
        <w:t>the</w:t>
      </w:r>
      <w:r w:rsidR="0039634A">
        <w:t xml:space="preserve"> </w:t>
      </w:r>
      <w:r>
        <w:t>time</w:t>
      </w:r>
      <w:r w:rsidR="0039634A">
        <w:t xml:space="preserve"> </w:t>
      </w:r>
      <w:r>
        <w:t>of</w:t>
      </w:r>
      <w:r w:rsidR="0039634A">
        <w:t xml:space="preserve"> </w:t>
      </w:r>
      <w:r>
        <w:t>writing!),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3F86F0A" w14:textId="1288B087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6AD9197C" wp14:editId="4EEDC418">
            <wp:extent cx="3975100" cy="1397000"/>
            <wp:effectExtent l="0" t="0" r="6350" b="0"/>
            <wp:docPr id="45" name="Picture 4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9F5C" w14:textId="32F24840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query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to</w:t>
      </w:r>
      <w:r w:rsidR="0039634A">
        <w:t xml:space="preserve"> </w:t>
      </w:r>
      <w:r>
        <w:t>find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might</w:t>
      </w:r>
      <w:r w:rsidR="0039634A">
        <w:t xml:space="preserve"> </w:t>
      </w:r>
      <w:r>
        <w:t>be</w:t>
      </w:r>
      <w:r w:rsidR="0039634A">
        <w:t xml:space="preserve"> </w:t>
      </w:r>
      <w:r>
        <w:t>helpful</w:t>
      </w:r>
      <w:r w:rsidR="0039634A">
        <w:t xml:space="preserve"> </w:t>
      </w:r>
      <w:r>
        <w:t>to</w:t>
      </w:r>
      <w:r w:rsidR="0039634A">
        <w:t xml:space="preserve"> </w:t>
      </w:r>
      <w:r>
        <w:t>manage</w:t>
      </w:r>
      <w:r w:rsidR="0039634A">
        <w:t xml:space="preserve"> </w:t>
      </w:r>
      <w:r>
        <w:t>IIS.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7966643" w14:textId="08665BE1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25B3A2AF" wp14:editId="769D377B">
            <wp:extent cx="4813300" cy="3492500"/>
            <wp:effectExtent l="0" t="0" r="6350" b="0"/>
            <wp:docPr id="44" name="Picture 4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EA03" w14:textId="1F5F4545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look</w:t>
      </w:r>
      <w:r w:rsidR="0039634A">
        <w:t xml:space="preserve"> </w:t>
      </w:r>
      <w:r>
        <w:t>at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0F674E7C" w14:textId="2B591C6C" w:rsidR="008701A5" w:rsidRDefault="008701A5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7774D821" wp14:editId="009D3DD1">
            <wp:extent cx="5168900" cy="2870200"/>
            <wp:effectExtent l="0" t="0" r="0" b="6350"/>
            <wp:docPr id="43" name="Picture 4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92EA" w14:textId="341EB103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r>
        <w:t>module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produces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details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newly</w:t>
      </w:r>
      <w:r w:rsidR="0039634A">
        <w:t xml:space="preserve"> </w:t>
      </w:r>
      <w:r>
        <w:t>installed</w:t>
      </w:r>
      <w:r w:rsidR="0039634A">
        <w:t xml:space="preserve"> </w:t>
      </w:r>
      <w:r>
        <w:t>module,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722C066" w14:textId="221DCAD8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589471E8" wp14:editId="014729DE">
            <wp:extent cx="4521200" cy="1117600"/>
            <wp:effectExtent l="0" t="0" r="0" b="6350"/>
            <wp:docPr id="42" name="Picture 4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D507" w14:textId="659C6DEA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Get-</w:t>
      </w:r>
      <w:proofErr w:type="spellStart"/>
      <w:r w:rsidRPr="000C66E6">
        <w:rPr>
          <w:rStyle w:val="CodeInTextPACKT"/>
        </w:rPr>
        <w:t>DscResource</w:t>
      </w:r>
      <w:proofErr w:type="spellEnd"/>
      <w:r w:rsidR="0039634A">
        <w:t xml:space="preserve"> </w:t>
      </w:r>
      <w:r>
        <w:t>cmdlet</w:t>
      </w:r>
      <w:r w:rsidR="0039634A">
        <w:t xml:space="preserve"> </w:t>
      </w:r>
      <w:r>
        <w:t>to</w:t>
      </w:r>
      <w:r w:rsidR="0039634A">
        <w:t xml:space="preserve"> </w:t>
      </w:r>
      <w:r>
        <w:t>discover</w:t>
      </w:r>
      <w:r w:rsidR="0039634A">
        <w:t xml:space="preserve"> </w:t>
      </w:r>
      <w:r>
        <w:t>the</w:t>
      </w:r>
      <w:r w:rsidR="0039634A">
        <w:t xml:space="preserve"> </w:t>
      </w:r>
      <w:r>
        <w:t>specific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contained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16874CA" w14:textId="1FB45B2F" w:rsidR="008701A5" w:rsidRDefault="008701A5" w:rsidP="00B72361">
      <w:pPr>
        <w:pStyle w:val="FigurePACKT"/>
      </w:pPr>
      <w:r>
        <w:rPr>
          <w:noProof/>
        </w:rPr>
        <w:drawing>
          <wp:inline distT="0" distB="0" distL="0" distR="0" wp14:anchorId="51E2BE4D" wp14:editId="78062B34">
            <wp:extent cx="5943600" cy="1920875"/>
            <wp:effectExtent l="0" t="0" r="0" b="3175"/>
            <wp:docPr id="41" name="Picture 4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3DFA" w14:textId="4D76CE97" w:rsidR="008701A5" w:rsidRDefault="008701A5" w:rsidP="00B72361">
      <w:pPr>
        <w:pStyle w:val="NormalPACKT"/>
      </w:pP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last</w:t>
      </w:r>
      <w:r w:rsidR="0039634A">
        <w:t xml:space="preserve"> </w:t>
      </w:r>
      <w:r>
        <w:t>step,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that</w:t>
      </w:r>
      <w:r w:rsidR="0039634A">
        <w:t xml:space="preserve"> </w:t>
      </w:r>
      <w:r>
        <w:t>make</w:t>
      </w:r>
      <w:r w:rsidR="0039634A">
        <w:t xml:space="preserve"> </w:t>
      </w:r>
      <w:r>
        <w:t>up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4377C6E" w14:textId="71FB5DCB" w:rsidR="008701A5" w:rsidRDefault="008701A5" w:rsidP="00B72361">
      <w:pPr>
        <w:pStyle w:val="FigurePACKT"/>
      </w:pPr>
      <w:r>
        <w:rPr>
          <w:noProof/>
        </w:rPr>
        <w:lastRenderedPageBreak/>
        <w:drawing>
          <wp:inline distT="0" distB="0" distL="0" distR="0" wp14:anchorId="02AB74D5" wp14:editId="229CBC95">
            <wp:extent cx="5943600" cy="4282440"/>
            <wp:effectExtent l="0" t="0" r="0" b="3810"/>
            <wp:docPr id="40" name="Picture 4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7548" w14:textId="78225033" w:rsidR="008701A5" w:rsidRPr="00490C0B" w:rsidRDefault="008701A5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7C792584" w14:textId="159BEB1A" w:rsidR="008701A5" w:rsidRDefault="008701A5" w:rsidP="00B72361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describes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obtain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Gallery</w:t>
      </w:r>
      <w:r w:rsidR="0039634A">
        <w:t xml:space="preserve"> </w:t>
      </w:r>
      <w:r>
        <w:t>repository,</w:t>
      </w:r>
      <w:r w:rsidR="0039634A">
        <w:t xml:space="preserve"> </w:t>
      </w:r>
      <w:r>
        <w:t>but</w:t>
      </w:r>
      <w:r w:rsidR="0039634A">
        <w:t xml:space="preserve"> </w:t>
      </w:r>
      <w:r>
        <w:t>there</w:t>
      </w:r>
      <w:r w:rsidR="0039634A">
        <w:t xml:space="preserve"> </w:t>
      </w:r>
      <w:r>
        <w:t>are</w:t>
      </w:r>
      <w:r w:rsidR="0039634A">
        <w:t xml:space="preserve"> </w:t>
      </w:r>
      <w:r>
        <w:t>many</w:t>
      </w:r>
      <w:r w:rsidR="0039634A">
        <w:t xml:space="preserve"> </w:t>
      </w:r>
      <w:r>
        <w:t>other</w:t>
      </w:r>
      <w:r w:rsidR="0039634A">
        <w:t xml:space="preserve"> </w:t>
      </w:r>
      <w:r>
        <w:t>places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find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  <w:r w:rsidR="0039634A">
        <w:t xml:space="preserve"> </w:t>
      </w:r>
      <w:r>
        <w:t>One</w:t>
      </w:r>
      <w:r w:rsidR="0039634A">
        <w:t xml:space="preserve"> </w:t>
      </w:r>
      <w:r>
        <w:t>other</w:t>
      </w:r>
      <w:r w:rsidR="0039634A">
        <w:t xml:space="preserve"> </w:t>
      </w:r>
      <w:r>
        <w:t>repository</w:t>
      </w:r>
      <w:r w:rsidR="0039634A">
        <w:t xml:space="preserve"> </w:t>
      </w:r>
      <w:r>
        <w:t>you</w:t>
      </w:r>
      <w:r w:rsidR="0039634A">
        <w:t xml:space="preserve"> </w:t>
      </w:r>
      <w:r>
        <w:t>might</w:t>
      </w:r>
      <w:r w:rsidR="0039634A">
        <w:t xml:space="preserve"> </w:t>
      </w:r>
      <w:r>
        <w:t>consider</w:t>
      </w:r>
      <w:r w:rsidR="0039634A">
        <w:t xml:space="preserve"> </w:t>
      </w:r>
      <w:r>
        <w:t>is</w:t>
      </w:r>
      <w:r w:rsidR="0039634A">
        <w:t xml:space="preserve"> </w:t>
      </w:r>
      <w:r>
        <w:t>Chocolatey</w:t>
      </w:r>
      <w:r w:rsidR="0039634A">
        <w:t xml:space="preserve"> </w:t>
      </w:r>
      <w:r>
        <w:t>(</w:t>
      </w:r>
      <w:hyperlink r:id="rId28" w:history="1">
        <w:r w:rsidRPr="00B72361">
          <w:rPr>
            <w:rStyle w:val="URLPACKT0"/>
          </w:rPr>
          <w:t>https://www.chocolatey.org</w:t>
        </w:r>
      </w:hyperlink>
      <w:r>
        <w:t>).</w:t>
      </w:r>
    </w:p>
    <w:p w14:paraId="4EA13B67" w14:textId="0E12C262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query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to</w:t>
      </w:r>
      <w:r w:rsidR="0039634A">
        <w:t xml:space="preserve"> </w:t>
      </w:r>
      <w:r>
        <w:t>discover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might</w:t>
      </w:r>
      <w:r w:rsidR="0039634A">
        <w:t xml:space="preserve"> </w:t>
      </w:r>
      <w:r>
        <w:t>be</w:t>
      </w:r>
      <w:r w:rsidR="0039634A">
        <w:t xml:space="preserve"> </w:t>
      </w:r>
      <w:r>
        <w:t>useful.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step,</w:t>
      </w:r>
      <w:r w:rsidR="0039634A">
        <w:t xml:space="preserve"> </w:t>
      </w:r>
      <w:r>
        <w:t>you</w:t>
      </w:r>
      <w:r w:rsidR="0039634A">
        <w:t xml:space="preserve"> </w:t>
      </w:r>
      <w:r>
        <w:t>find</w:t>
      </w:r>
      <w:r w:rsidR="0039634A">
        <w:t xml:space="preserve"> </w:t>
      </w:r>
      <w:r>
        <w:t>any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whose</w:t>
      </w:r>
      <w:r w:rsidR="0039634A">
        <w:t xml:space="preserve"> </w:t>
      </w:r>
      <w:r>
        <w:t>name</w:t>
      </w:r>
      <w:r w:rsidR="0039634A">
        <w:t xml:space="preserve"> </w:t>
      </w:r>
      <w:r>
        <w:t>contains</w:t>
      </w:r>
      <w:r w:rsidR="0039634A">
        <w:t xml:space="preserve"> </w:t>
      </w:r>
      <w:r>
        <w:t>either</w:t>
      </w:r>
      <w:r w:rsidR="0039634A">
        <w:t xml:space="preserve"> </w:t>
      </w:r>
      <w:r w:rsidRPr="000C66E6">
        <w:rPr>
          <w:rStyle w:val="CodeInTextPACKT"/>
        </w:rPr>
        <w:t>web</w:t>
      </w:r>
      <w:r w:rsidR="0039634A">
        <w:t xml:space="preserve"> </w:t>
      </w:r>
      <w:r>
        <w:t>or</w:t>
      </w:r>
      <w:r w:rsidR="0039634A">
        <w:t xml:space="preserve"> </w:t>
      </w:r>
      <w:proofErr w:type="spellStart"/>
      <w:r w:rsidRPr="000C66E6">
        <w:rPr>
          <w:rStyle w:val="CodeInTextPACKT"/>
        </w:rPr>
        <w:t>iis</w:t>
      </w:r>
      <w:proofErr w:type="spellEnd"/>
      <w:r>
        <w:t>.</w:t>
      </w:r>
      <w:r w:rsidR="0039634A">
        <w:t xml:space="preserve"> </w:t>
      </w:r>
      <w:r>
        <w:t>Depending</w:t>
      </w:r>
      <w:r w:rsidR="0039634A">
        <w:t xml:space="preserve"> </w:t>
      </w:r>
      <w:r>
        <w:t>on</w:t>
      </w:r>
      <w:r w:rsidR="0039634A">
        <w:t xml:space="preserve"> </w:t>
      </w:r>
      <w:r>
        <w:t>what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you</w:t>
      </w:r>
      <w:r w:rsidR="0039634A">
        <w:t xml:space="preserve"> </w:t>
      </w:r>
      <w:r>
        <w:t>are</w:t>
      </w:r>
      <w:r w:rsidR="0039634A">
        <w:t xml:space="preserve"> </w:t>
      </w:r>
      <w:r>
        <w:t>looking</w:t>
      </w:r>
      <w:r w:rsidR="0039634A">
        <w:t xml:space="preserve"> </w:t>
      </w:r>
      <w:r>
        <w:t>for,</w:t>
      </w:r>
      <w:r w:rsidR="0039634A">
        <w:t xml:space="preserve"> </w:t>
      </w:r>
      <w:r>
        <w:t>you</w:t>
      </w:r>
      <w:r w:rsidR="0039634A">
        <w:t xml:space="preserve"> </w:t>
      </w:r>
      <w:r>
        <w:t>may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adjust</w:t>
      </w:r>
      <w:r w:rsidR="0039634A">
        <w:t xml:space="preserve"> </w:t>
      </w:r>
      <w:r>
        <w:t>this</w:t>
      </w:r>
      <w:r w:rsidR="0039634A">
        <w:t xml:space="preserve"> </w:t>
      </w:r>
      <w:r>
        <w:t>regular</w:t>
      </w:r>
      <w:r w:rsidR="0039634A">
        <w:t xml:space="preserve"> </w:t>
      </w:r>
      <w:r>
        <w:t>expression</w:t>
      </w:r>
      <w:r w:rsidR="0039634A">
        <w:t xml:space="preserve"> </w:t>
      </w:r>
      <w:r>
        <w:t>string.</w:t>
      </w:r>
    </w:p>
    <w:p w14:paraId="1A70C167" w14:textId="06AF92E5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that</w:t>
      </w:r>
      <w:r w:rsidR="0039634A">
        <w:t xml:space="preserve"> </w:t>
      </w:r>
      <w:r>
        <w:t>make</w:t>
      </w:r>
      <w:r w:rsidR="0039634A">
        <w:t xml:space="preserve"> </w:t>
      </w:r>
      <w:r>
        <w:t>up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module.</w:t>
      </w:r>
      <w:r w:rsidR="0039634A">
        <w:t xml:space="preserve"> </w:t>
      </w:r>
      <w:r>
        <w:t>To</w:t>
      </w:r>
      <w:r w:rsidR="0039634A">
        <w:t xml:space="preserve"> </w:t>
      </w:r>
      <w:r>
        <w:t>learn</w:t>
      </w:r>
      <w:r w:rsidR="0039634A">
        <w:t xml:space="preserve"> </w:t>
      </w:r>
      <w:r>
        <w:t>more</w:t>
      </w:r>
      <w:r w:rsidR="0039634A">
        <w:t xml:space="preserve"> </w:t>
      </w:r>
      <w:r>
        <w:t>about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develop</w:t>
      </w:r>
      <w:r w:rsidR="0039634A">
        <w:t xml:space="preserve"> </w:t>
      </w:r>
      <w:r>
        <w:t>DSC</w:t>
      </w:r>
      <w:r w:rsidR="0039634A">
        <w:t xml:space="preserve"> </w:t>
      </w:r>
      <w:r>
        <w:t>resources,</w:t>
      </w:r>
      <w:r w:rsidR="0039634A">
        <w:t xml:space="preserve"> </w:t>
      </w:r>
      <w:r>
        <w:t>you</w:t>
      </w:r>
      <w:r w:rsidR="0039634A">
        <w:t xml:space="preserve"> </w:t>
      </w:r>
      <w:r>
        <w:t>should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module</w:t>
      </w:r>
      <w:r w:rsidR="0039634A">
        <w:t xml:space="preserve"> </w:t>
      </w:r>
      <w:r>
        <w:t>in</w:t>
      </w:r>
      <w:r w:rsidR="0039634A">
        <w:t xml:space="preserve"> </w:t>
      </w:r>
      <w:r>
        <w:t>more</w:t>
      </w:r>
      <w:r w:rsidR="0039634A">
        <w:t xml:space="preserve"> </w:t>
      </w:r>
      <w:r>
        <w:t>detail.</w:t>
      </w:r>
    </w:p>
    <w:p w14:paraId="72B83DDE" w14:textId="44C6AD27" w:rsidR="008701A5" w:rsidRPr="00490C0B" w:rsidRDefault="008701A5" w:rsidP="00490C0B">
      <w:pPr>
        <w:pStyle w:val="Heading2"/>
      </w:pPr>
      <w:r w:rsidRPr="00490C0B">
        <w:t>See</w:t>
      </w:r>
      <w:r w:rsidR="0039634A">
        <w:t xml:space="preserve"> </w:t>
      </w:r>
      <w:r w:rsidRPr="00490C0B">
        <w:t>also</w:t>
      </w:r>
    </w:p>
    <w:p w14:paraId="212A695B" w14:textId="1DEB9FFA" w:rsidR="008701A5" w:rsidRDefault="008701A5" w:rsidP="00B72361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making</w:t>
      </w:r>
      <w:r w:rsidR="0039634A">
        <w:t xml:space="preserve"> </w:t>
      </w:r>
      <w:r>
        <w:t>up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rPr>
          <w:rStyle w:val="CodeInTextPACKT"/>
        </w:rPr>
        <w:t xml:space="preserve"> </w:t>
      </w:r>
      <w:r>
        <w:t>module.</w:t>
      </w:r>
      <w:r w:rsidR="0039634A">
        <w:t xml:space="preserve"> </w:t>
      </w:r>
      <w:r>
        <w:t>For</w:t>
      </w:r>
      <w:r w:rsidR="0039634A">
        <w:t xml:space="preserve"> </w:t>
      </w:r>
      <w:r>
        <w:t>more</w:t>
      </w:r>
      <w:r w:rsidR="0039634A">
        <w:t xml:space="preserve"> </w:t>
      </w:r>
      <w:r>
        <w:t>information</w:t>
      </w:r>
      <w:r w:rsidR="0039634A">
        <w:t xml:space="preserve"> </w:t>
      </w:r>
      <w:r>
        <w:t>about</w:t>
      </w:r>
      <w:r w:rsidR="0039634A">
        <w:t xml:space="preserve"> </w:t>
      </w:r>
      <w:r>
        <w:t>what</w:t>
      </w:r>
      <w:r w:rsidR="0039634A">
        <w:t xml:space="preserve"> </w:t>
      </w:r>
      <w:r>
        <w:t>is</w:t>
      </w:r>
      <w:r w:rsidR="0039634A">
        <w:t xml:space="preserve"> </w:t>
      </w:r>
      <w:r>
        <w:t>inside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module,</w:t>
      </w:r>
      <w:r w:rsidR="0039634A">
        <w:t xml:space="preserve"> </w:t>
      </w:r>
      <w:r>
        <w:t>see</w:t>
      </w:r>
      <w:r w:rsidR="0039634A">
        <w:t xml:space="preserve"> </w:t>
      </w:r>
      <w:ins w:id="1" w:author="Siddhant" w:date="2020-09-23T10:41:00Z">
        <w:r w:rsidR="008C2479">
          <w:rPr>
            <w:rStyle w:val="URLPACKT0"/>
          </w:rPr>
          <w:fldChar w:fldCharType="begin"/>
        </w:r>
        <w:r w:rsidR="008C2479">
          <w:rPr>
            <w:rStyle w:val="URLPACKT0"/>
          </w:rPr>
          <w:instrText xml:space="preserve"> HYPERLINK "</w:instrText>
        </w:r>
      </w:ins>
      <w:r w:rsidR="008C2479" w:rsidRPr="00B72361">
        <w:rPr>
          <w:rStyle w:val="URLPACKT0"/>
        </w:rPr>
        <w:instrText>https://docs.microsoft.com/powershell/dsc/resources/resources</w:instrText>
      </w:r>
      <w:ins w:id="2" w:author="Siddhant" w:date="2020-09-23T10:41:00Z">
        <w:r w:rsidR="008C2479">
          <w:rPr>
            <w:rStyle w:val="URLPACKT0"/>
          </w:rPr>
          <w:instrText xml:space="preserve">" </w:instrText>
        </w:r>
        <w:r w:rsidR="008C2479">
          <w:rPr>
            <w:rStyle w:val="URLPACKT0"/>
          </w:rPr>
          <w:fldChar w:fldCharType="separate"/>
        </w:r>
      </w:ins>
      <w:r w:rsidR="008C2479" w:rsidRPr="009C78C0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3" w:author="Siddhant" w:date="2020-09-23T10:41:00Z">
        <w:r w:rsidR="008C2479" w:rsidRPr="009C78C0" w:rsidDel="00B72361">
          <w:rPr>
            <w:rStyle w:val="Hyperlink"/>
            <w:rFonts w:ascii="Lucida Console" w:hAnsi="Lucida Console"/>
            <w:sz w:val="19"/>
            <w:szCs w:val="18"/>
          </w:rPr>
          <w:delText>en-</w:delText>
        </w:r>
        <w:r w:rsidR="008C2479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us/</w:delText>
        </w:r>
      </w:del>
      <w:r w:rsidR="008C2479" w:rsidRPr="009C78C0">
        <w:rPr>
          <w:rStyle w:val="Hyperlink"/>
          <w:rFonts w:ascii="Lucida Console" w:hAnsi="Lucida Console"/>
          <w:sz w:val="19"/>
          <w:szCs w:val="18"/>
        </w:rPr>
        <w:t>powershell/dsc/resources/resources</w:t>
      </w:r>
      <w:ins w:id="4" w:author="Siddhant" w:date="2020-09-23T10:41:00Z">
        <w:r w:rsidR="008C2479">
          <w:rPr>
            <w:rStyle w:val="URLPACKT0"/>
          </w:rPr>
          <w:fldChar w:fldCharType="end"/>
        </w:r>
      </w:ins>
      <w:r>
        <w:t>.</w:t>
      </w:r>
    </w:p>
    <w:p w14:paraId="73189DB3" w14:textId="48707A4E" w:rsidR="008701A5" w:rsidRDefault="008701A5" w:rsidP="00B72361">
      <w:pPr>
        <w:pStyle w:val="NormalPACKT"/>
      </w:pP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cannot</w:t>
      </w:r>
      <w:r w:rsidR="0039634A">
        <w:t xml:space="preserve"> </w:t>
      </w:r>
      <w:r>
        <w:t>find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you</w:t>
      </w:r>
      <w:r w:rsidR="0039634A">
        <w:t xml:space="preserve"> </w:t>
      </w:r>
      <w:r>
        <w:t>need,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always</w:t>
      </w:r>
      <w:r w:rsidR="0039634A">
        <w:t xml:space="preserve"> </w:t>
      </w:r>
      <w:r>
        <w:t>create</w:t>
      </w:r>
      <w:r w:rsidR="0039634A">
        <w:t xml:space="preserve"> </w:t>
      </w:r>
      <w:r>
        <w:t>your</w:t>
      </w:r>
      <w:r w:rsidR="0039634A">
        <w:t xml:space="preserve"> </w:t>
      </w:r>
      <w:r>
        <w:t>own</w:t>
      </w:r>
      <w:r w:rsidR="0039634A">
        <w:t xml:space="preserve"> </w:t>
      </w:r>
      <w:r>
        <w:t>customized</w:t>
      </w:r>
      <w:r w:rsidR="0039634A">
        <w:t xml:space="preserve"> </w:t>
      </w:r>
      <w:r>
        <w:t>resources.</w:t>
      </w:r>
      <w:r w:rsidR="0039634A">
        <w:t xml:space="preserve"> </w:t>
      </w:r>
      <w:r>
        <w:t>There</w:t>
      </w:r>
      <w:r w:rsidR="0039634A">
        <w:t xml:space="preserve"> </w:t>
      </w:r>
      <w:r>
        <w:t>are</w:t>
      </w:r>
      <w:r w:rsidR="0039634A">
        <w:t xml:space="preserve"> </w:t>
      </w:r>
      <w:r>
        <w:t>two</w:t>
      </w:r>
      <w:r w:rsidR="0039634A">
        <w:t xml:space="preserve"> </w:t>
      </w:r>
      <w:r>
        <w:t>main</w:t>
      </w:r>
      <w:r w:rsidR="0039634A">
        <w:t xml:space="preserve"> </w:t>
      </w:r>
      <w:r>
        <w:t>methods</w:t>
      </w:r>
      <w:r w:rsidR="0039634A">
        <w:t xml:space="preserve"> </w:t>
      </w:r>
      <w:r>
        <w:t>that</w:t>
      </w:r>
      <w:r w:rsidR="0039634A">
        <w:t xml:space="preserve"> </w:t>
      </w:r>
      <w:r>
        <w:t>IT</w:t>
      </w:r>
      <w:r w:rsidR="0039634A">
        <w:t xml:space="preserve"> </w:t>
      </w:r>
      <w:r>
        <w:t>pros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to</w:t>
      </w:r>
      <w:r w:rsidR="0039634A">
        <w:t xml:space="preserve"> </w:t>
      </w:r>
      <w:r>
        <w:t>write</w:t>
      </w:r>
      <w:r w:rsidR="0039634A">
        <w:t xml:space="preserve"> </w:t>
      </w:r>
      <w:r>
        <w:t>their</w:t>
      </w:r>
      <w:r w:rsidR="0039634A">
        <w:t xml:space="preserve"> </w:t>
      </w:r>
      <w:r>
        <w:t>own</w:t>
      </w:r>
      <w:r w:rsidR="0039634A">
        <w:t xml:space="preserve"> </w:t>
      </w:r>
      <w:r>
        <w:t>resources.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traditional</w:t>
      </w:r>
      <w:r w:rsidR="0039634A">
        <w:t xml:space="preserve"> </w:t>
      </w:r>
      <w:r>
        <w:t>approach,</w:t>
      </w:r>
      <w:r w:rsidR="0039634A">
        <w:t xml:space="preserve"> </w:t>
      </w:r>
      <w:r>
        <w:t>where</w:t>
      </w:r>
      <w:r w:rsidR="0039634A">
        <w:t xml:space="preserve"> </w:t>
      </w:r>
      <w:r>
        <w:t>you</w:t>
      </w:r>
      <w:r w:rsidR="0039634A">
        <w:t xml:space="preserve"> </w:t>
      </w:r>
      <w:r>
        <w:t>both</w:t>
      </w:r>
      <w:r w:rsidR="0039634A">
        <w:t xml:space="preserve"> </w:t>
      </w:r>
      <w:r>
        <w:t>write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code</w:t>
      </w:r>
      <w:r w:rsidR="0039634A">
        <w:t xml:space="preserve"> </w:t>
      </w:r>
      <w:r>
        <w:t>and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schema.</w:t>
      </w:r>
      <w:r w:rsidR="0039634A">
        <w:t xml:space="preserve"> </w:t>
      </w:r>
      <w:r>
        <w:t>With</w:t>
      </w:r>
      <w:r w:rsidR="0039634A">
        <w:t xml:space="preserve"> </w:t>
      </w:r>
      <w:r>
        <w:t>PowerShell</w:t>
      </w:r>
      <w:r w:rsidR="0039634A">
        <w:t xml:space="preserve"> </w:t>
      </w:r>
      <w:r>
        <w:t>5,</w:t>
      </w:r>
      <w:r w:rsidR="0039634A">
        <w:t xml:space="preserve"> </w:t>
      </w:r>
      <w:r>
        <w:t>Microsoft</w:t>
      </w:r>
      <w:r w:rsidR="0039634A">
        <w:t xml:space="preserve"> </w:t>
      </w:r>
      <w:r>
        <w:t>introduced</w:t>
      </w:r>
      <w:r w:rsidR="0039634A">
        <w:t xml:space="preserve"> </w:t>
      </w:r>
      <w:r>
        <w:t>a</w:t>
      </w:r>
      <w:r w:rsidR="0039634A">
        <w:t xml:space="preserve"> </w:t>
      </w:r>
      <w:r>
        <w:t>much</w:t>
      </w:r>
      <w:r w:rsidR="0039634A">
        <w:t xml:space="preserve"> </w:t>
      </w:r>
      <w:r>
        <w:t>simpler</w:t>
      </w:r>
      <w:r w:rsidR="0039634A">
        <w:t xml:space="preserve"> </w:t>
      </w:r>
      <w:r>
        <w:t>method</w:t>
      </w:r>
      <w:r w:rsidR="0039634A">
        <w:t xml:space="preserve"> </w:t>
      </w:r>
      <w:r>
        <w:t>of</w:t>
      </w:r>
      <w:r w:rsidR="0039634A">
        <w:t xml:space="preserve"> </w:t>
      </w:r>
      <w:r>
        <w:t>creating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PowerShell</w:t>
      </w:r>
      <w:r w:rsidR="0039634A">
        <w:t xml:space="preserve"> </w:t>
      </w:r>
      <w:r>
        <w:t>classes.</w:t>
      </w:r>
      <w:r w:rsidR="0039634A">
        <w:t xml:space="preserve"> </w:t>
      </w:r>
      <w:r>
        <w:t>For</w:t>
      </w:r>
      <w:r w:rsidR="0039634A">
        <w:t xml:space="preserve"> </w:t>
      </w:r>
      <w:r>
        <w:t>more</w:t>
      </w:r>
      <w:r w:rsidR="0039634A">
        <w:t xml:space="preserve"> </w:t>
      </w:r>
      <w:r>
        <w:t>details</w:t>
      </w:r>
      <w:r w:rsidR="0039634A">
        <w:t xml:space="preserve"> </w:t>
      </w:r>
      <w:r>
        <w:t>about</w:t>
      </w:r>
      <w:r w:rsidR="0039634A">
        <w:t xml:space="preserve"> </w:t>
      </w:r>
      <w:r>
        <w:t>the</w:t>
      </w:r>
      <w:r w:rsidR="0039634A">
        <w:t xml:space="preserve"> </w:t>
      </w:r>
      <w:r>
        <w:t>older</w:t>
      </w:r>
      <w:r w:rsidR="0039634A">
        <w:t xml:space="preserve"> </w:t>
      </w:r>
      <w:r>
        <w:t>mechanism,</w:t>
      </w:r>
      <w:r w:rsidR="0039634A">
        <w:t xml:space="preserve"> </w:t>
      </w:r>
      <w:r>
        <w:t>see</w:t>
      </w:r>
      <w:r w:rsidR="0039634A">
        <w:t xml:space="preserve"> </w:t>
      </w:r>
      <w:ins w:id="5" w:author="Siddhant" w:date="2020-09-23T10:41:00Z">
        <w:r w:rsidR="008C2479">
          <w:rPr>
            <w:rStyle w:val="URLPACKT0"/>
          </w:rPr>
          <w:fldChar w:fldCharType="begin"/>
        </w:r>
        <w:r w:rsidR="008C2479">
          <w:rPr>
            <w:rStyle w:val="URLPACKT0"/>
          </w:rPr>
          <w:instrText xml:space="preserve"> HYPERLINK "</w:instrText>
        </w:r>
      </w:ins>
      <w:r w:rsidR="008C2479" w:rsidRPr="00B72361">
        <w:rPr>
          <w:rStyle w:val="URLPACKT0"/>
        </w:rPr>
        <w:instrText>https://docs.microsoft.com/powershell/dsc/resources/authoringresourcemof</w:instrText>
      </w:r>
      <w:ins w:id="6" w:author="Siddhant" w:date="2020-09-23T10:41:00Z">
        <w:r w:rsidR="008C2479">
          <w:rPr>
            <w:rStyle w:val="URLPACKT0"/>
          </w:rPr>
          <w:instrText xml:space="preserve">" </w:instrText>
        </w:r>
        <w:r w:rsidR="008C2479">
          <w:rPr>
            <w:rStyle w:val="URLPACKT0"/>
          </w:rPr>
          <w:fldChar w:fldCharType="separate"/>
        </w:r>
      </w:ins>
      <w:r w:rsidR="008C2479" w:rsidRPr="009C78C0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7" w:author="Siddhant" w:date="2020-09-23T10:41:00Z">
        <w:r w:rsidR="008C2479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8C2479" w:rsidRPr="009C78C0">
        <w:rPr>
          <w:rStyle w:val="Hyperlink"/>
          <w:rFonts w:ascii="Lucida Console" w:hAnsi="Lucida Console"/>
          <w:sz w:val="19"/>
          <w:szCs w:val="18"/>
        </w:rPr>
        <w:t>powershell/dsc/resources/authoringresourcemof</w:t>
      </w:r>
      <w:ins w:id="8" w:author="Siddhant" w:date="2020-09-23T10:41:00Z">
        <w:r w:rsidR="008C2479">
          <w:rPr>
            <w:rStyle w:val="URLPACKT0"/>
          </w:rPr>
          <w:fldChar w:fldCharType="end"/>
        </w:r>
      </w:ins>
      <w:r>
        <w:t>,</w:t>
      </w:r>
      <w:r w:rsidR="0039634A">
        <w:t xml:space="preserve"> </w:t>
      </w:r>
      <w:r>
        <w:t>and</w:t>
      </w:r>
      <w:r w:rsidR="0039634A">
        <w:t xml:space="preserve"> </w:t>
      </w:r>
      <w:r>
        <w:t>for</w:t>
      </w:r>
      <w:r w:rsidR="0039634A">
        <w:t xml:space="preserve"> </w:t>
      </w:r>
      <w:r>
        <w:lastRenderedPageBreak/>
        <w:t>more</w:t>
      </w:r>
      <w:r w:rsidR="0039634A">
        <w:t xml:space="preserve"> </w:t>
      </w:r>
      <w:r>
        <w:t>details</w:t>
      </w:r>
      <w:r w:rsidR="0039634A">
        <w:t xml:space="preserve"> </w:t>
      </w:r>
      <w:r>
        <w:t>about</w:t>
      </w:r>
      <w:r w:rsidR="0039634A">
        <w:t xml:space="preserve"> </w:t>
      </w:r>
      <w:r>
        <w:t>creating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resource</w:t>
      </w:r>
      <w:r w:rsidR="0039634A">
        <w:t xml:space="preserve"> </w:t>
      </w:r>
      <w:r>
        <w:t>using</w:t>
      </w:r>
      <w:r w:rsidR="0039634A">
        <w:t xml:space="preserve"> </w:t>
      </w:r>
      <w:r>
        <w:t>PowerShell</w:t>
      </w:r>
      <w:r w:rsidR="0039634A">
        <w:t xml:space="preserve"> </w:t>
      </w:r>
      <w:r>
        <w:t>classes,</w:t>
      </w:r>
      <w:r w:rsidR="0039634A">
        <w:t xml:space="preserve"> </w:t>
      </w:r>
      <w:r>
        <w:t>see</w:t>
      </w:r>
      <w:r w:rsidR="0039634A">
        <w:t xml:space="preserve"> </w:t>
      </w:r>
      <w:ins w:id="9" w:author="Siddhant" w:date="2020-09-23T10:41:00Z">
        <w:r w:rsidR="008C2479">
          <w:rPr>
            <w:rStyle w:val="URLPACKT0"/>
          </w:rPr>
          <w:fldChar w:fldCharType="begin"/>
        </w:r>
        <w:r w:rsidR="008C2479">
          <w:rPr>
            <w:rStyle w:val="URLPACKT0"/>
          </w:rPr>
          <w:instrText xml:space="preserve"> HYPERLINK "</w:instrText>
        </w:r>
      </w:ins>
      <w:r w:rsidR="008C2479" w:rsidRPr="00B72361">
        <w:rPr>
          <w:rStyle w:val="URLPACKT0"/>
        </w:rPr>
        <w:instrText>https://docs.microsoft.com/powershell/dsc/resources/authoringresourceclass</w:instrText>
      </w:r>
      <w:ins w:id="10" w:author="Siddhant" w:date="2020-09-23T10:41:00Z">
        <w:r w:rsidR="008C2479">
          <w:rPr>
            <w:rStyle w:val="URLPACKT0"/>
          </w:rPr>
          <w:instrText xml:space="preserve">" </w:instrText>
        </w:r>
        <w:r w:rsidR="008C2479">
          <w:rPr>
            <w:rStyle w:val="URLPACKT0"/>
          </w:rPr>
          <w:fldChar w:fldCharType="separate"/>
        </w:r>
      </w:ins>
      <w:r w:rsidR="008C2479" w:rsidRPr="009C78C0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11" w:author="Siddhant" w:date="2020-09-23T10:41:00Z">
        <w:r w:rsidR="008C2479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8C2479" w:rsidRPr="009C78C0">
        <w:rPr>
          <w:rStyle w:val="Hyperlink"/>
          <w:rFonts w:ascii="Lucida Console" w:hAnsi="Lucida Console"/>
          <w:sz w:val="19"/>
          <w:szCs w:val="18"/>
        </w:rPr>
        <w:t>powershell/dsc/resources/authoringresourceclass</w:t>
      </w:r>
      <w:ins w:id="12" w:author="Siddhant" w:date="2020-09-23T10:41:00Z">
        <w:r w:rsidR="008C2479">
          <w:rPr>
            <w:rStyle w:val="URLPACKT0"/>
          </w:rPr>
          <w:fldChar w:fldCharType="end"/>
        </w:r>
      </w:ins>
      <w:r>
        <w:t>.</w:t>
      </w:r>
      <w:r w:rsidR="0039634A">
        <w:t xml:space="preserve"> </w:t>
      </w:r>
      <w:r>
        <w:t>And</w:t>
      </w:r>
      <w:r w:rsidR="0039634A">
        <w:t xml:space="preserve"> </w:t>
      </w:r>
      <w:r>
        <w:t>finally,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hard</w:t>
      </w:r>
      <w:r w:rsidR="0039634A">
        <w:t xml:space="preserve"> </w:t>
      </w:r>
      <w:r>
        <w:t>core</w:t>
      </w:r>
      <w:r w:rsidR="0039634A">
        <w:t xml:space="preserve"> </w:t>
      </w:r>
      <w:r>
        <w:t>folks,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implement</w:t>
      </w:r>
      <w:r w:rsidR="0039634A">
        <w:t xml:space="preserve"> </w:t>
      </w:r>
      <w:r>
        <w:t>the</w:t>
      </w:r>
      <w:r w:rsidR="0039634A">
        <w:t xml:space="preserve"> </w:t>
      </w:r>
      <w:r>
        <w:t>resource</w:t>
      </w:r>
      <w:r w:rsidR="0039634A">
        <w:t xml:space="preserve"> </w:t>
      </w:r>
      <w:r>
        <w:t>in</w:t>
      </w:r>
      <w:r w:rsidR="0039634A">
        <w:t xml:space="preserve"> </w:t>
      </w:r>
      <w:r>
        <w:t>C#</w:t>
      </w:r>
      <w:r w:rsidR="0039634A">
        <w:t xml:space="preserve"> </w:t>
      </w:r>
      <w:r>
        <w:t>(</w:t>
      </w:r>
      <w:ins w:id="13" w:author="Siddhant" w:date="2020-09-23T10:42:00Z">
        <w:r w:rsidR="008C2479">
          <w:rPr>
            <w:rStyle w:val="URLPACKT0"/>
          </w:rPr>
          <w:fldChar w:fldCharType="begin"/>
        </w:r>
        <w:r w:rsidR="008C2479">
          <w:rPr>
            <w:rStyle w:val="URLPACKT0"/>
          </w:rPr>
          <w:instrText xml:space="preserve"> HYPERLINK "</w:instrText>
        </w:r>
      </w:ins>
      <w:r w:rsidR="008C2479" w:rsidRPr="00B72361">
        <w:rPr>
          <w:rStyle w:val="URLPACKT0"/>
        </w:rPr>
        <w:instrText>https://docs.microsoft.com/powershell/dsc/resources/authoringresourcemofcs</w:instrText>
      </w:r>
      <w:ins w:id="14" w:author="Siddhant" w:date="2020-09-23T10:42:00Z">
        <w:r w:rsidR="008C2479">
          <w:rPr>
            <w:rStyle w:val="URLPACKT0"/>
          </w:rPr>
          <w:instrText xml:space="preserve">" </w:instrText>
        </w:r>
        <w:r w:rsidR="008C2479">
          <w:rPr>
            <w:rStyle w:val="URLPACKT0"/>
          </w:rPr>
          <w:fldChar w:fldCharType="separate"/>
        </w:r>
      </w:ins>
      <w:r w:rsidR="008C2479" w:rsidRPr="009C78C0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15" w:author="Siddhant" w:date="2020-09-23T10:41:00Z">
        <w:r w:rsidR="008C2479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/en-</w:delText>
        </w:r>
      </w:del>
      <w:del w:id="16" w:author="Siddhant" w:date="2020-09-23T10:42:00Z">
        <w:r w:rsidR="008C2479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us</w:delText>
        </w:r>
      </w:del>
      <w:r w:rsidR="008C2479" w:rsidRPr="009C78C0">
        <w:rPr>
          <w:rStyle w:val="Hyperlink"/>
          <w:rFonts w:ascii="Lucida Console" w:hAnsi="Lucida Console"/>
          <w:sz w:val="19"/>
          <w:szCs w:val="18"/>
        </w:rPr>
        <w:t>/powershell/dsc/resources/authoringresourcemofcs</w:t>
      </w:r>
      <w:ins w:id="17" w:author="Siddhant" w:date="2020-09-23T10:42:00Z">
        <w:r w:rsidR="008C2479">
          <w:rPr>
            <w:rStyle w:val="URLPACKT0"/>
          </w:rPr>
          <w:fldChar w:fldCharType="end"/>
        </w:r>
      </w:ins>
      <w:r>
        <w:t>).</w:t>
      </w:r>
    </w:p>
    <w:p w14:paraId="1266CD79" w14:textId="72A4EF3F" w:rsidR="008701A5" w:rsidRDefault="008701A5" w:rsidP="00B72361">
      <w:pPr>
        <w:pStyle w:val="NormalPACKT"/>
      </w:pP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do</w:t>
      </w:r>
      <w:r w:rsidR="0039634A">
        <w:t xml:space="preserve"> </w:t>
      </w:r>
      <w:r>
        <w:t>decide</w:t>
      </w:r>
      <w:r w:rsidR="0039634A">
        <w:t xml:space="preserve"> </w:t>
      </w:r>
      <w:r>
        <w:t>to</w:t>
      </w:r>
      <w:r w:rsidR="0039634A">
        <w:t xml:space="preserve"> </w:t>
      </w:r>
      <w:r>
        <w:t>develop</w:t>
      </w:r>
      <w:r w:rsidR="0039634A">
        <w:t xml:space="preserve"> </w:t>
      </w:r>
      <w:r>
        <w:t>your</w:t>
      </w:r>
      <w:r w:rsidR="0039634A">
        <w:t xml:space="preserve"> </w:t>
      </w:r>
      <w:r>
        <w:t>own</w:t>
      </w:r>
      <w:r w:rsidR="0039634A">
        <w:t xml:space="preserve"> </w:t>
      </w:r>
      <w:r>
        <w:t>DSC</w:t>
      </w:r>
      <w:r w:rsidR="0039634A">
        <w:t xml:space="preserve"> </w:t>
      </w:r>
      <w:r>
        <w:t>resources,</w:t>
      </w:r>
      <w:r w:rsidR="0039634A">
        <w:t xml:space="preserve"> </w:t>
      </w:r>
      <w:r>
        <w:t>take</w:t>
      </w:r>
      <w:r w:rsidR="0039634A">
        <w:t xml:space="preserve"> </w:t>
      </w:r>
      <w:r>
        <w:t>a</w:t>
      </w:r>
      <w:r w:rsidR="0039634A">
        <w:t xml:space="preserve"> </w:t>
      </w:r>
      <w:r>
        <w:t>look</w:t>
      </w:r>
      <w:r w:rsidR="0039634A">
        <w:t xml:space="preserve"> </w:t>
      </w:r>
      <w:r>
        <w:t>at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KeyWordPACKT"/>
        </w:rPr>
        <w:t>Resource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Designer</w:t>
      </w:r>
      <w:r w:rsidR="0039634A">
        <w:t xml:space="preserve"> </w:t>
      </w:r>
      <w:r>
        <w:t>tool—a</w:t>
      </w:r>
      <w:r w:rsidR="0039634A">
        <w:t xml:space="preserve"> </w:t>
      </w:r>
      <w:r>
        <w:t>set</w:t>
      </w:r>
      <w:r w:rsidR="0039634A">
        <w:t xml:space="preserve"> </w:t>
      </w:r>
      <w:r>
        <w:t>of</w:t>
      </w:r>
      <w:r w:rsidR="0039634A">
        <w:t xml:space="preserve"> </w:t>
      </w:r>
      <w:r>
        <w:t>cmdlets</w:t>
      </w:r>
      <w:r w:rsidR="0039634A">
        <w:t xml:space="preserve"> </w:t>
      </w:r>
      <w:r>
        <w:t>that</w:t>
      </w:r>
      <w:r w:rsidR="0039634A">
        <w:t xml:space="preserve"> </w:t>
      </w:r>
      <w:r>
        <w:t>make</w:t>
      </w:r>
      <w:r w:rsidR="0039634A">
        <w:t xml:space="preserve"> </w:t>
      </w:r>
      <w:r>
        <w:t>creating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easier.</w:t>
      </w:r>
      <w:r w:rsidR="0039634A">
        <w:t xml:space="preserve"> </w:t>
      </w:r>
      <w:r>
        <w:t>See</w:t>
      </w:r>
      <w:r w:rsidR="0039634A">
        <w:t xml:space="preserve"> </w:t>
      </w:r>
      <w:ins w:id="18" w:author="Siddhant" w:date="2020-09-23T10:42:00Z">
        <w:r w:rsidR="0039634A">
          <w:rPr>
            <w:rStyle w:val="URLPACKT0"/>
          </w:rPr>
          <w:fldChar w:fldCharType="begin"/>
        </w:r>
        <w:r w:rsidR="0039634A">
          <w:rPr>
            <w:rStyle w:val="URLPACKT0"/>
          </w:rPr>
          <w:instrText xml:space="preserve"> HYPERLINK "</w:instrText>
        </w:r>
      </w:ins>
      <w:r w:rsidR="0039634A" w:rsidRPr="00B72361">
        <w:rPr>
          <w:rStyle w:val="URLPACKT0"/>
        </w:rPr>
        <w:instrText>https://docs.microsoft.com/powershell/dsc/resources/authoringresourcemofdesigner</w:instrText>
      </w:r>
      <w:ins w:id="19" w:author="Siddhant" w:date="2020-09-23T10:42:00Z">
        <w:r w:rsidR="0039634A">
          <w:rPr>
            <w:rStyle w:val="URLPACKT0"/>
          </w:rPr>
          <w:instrText xml:space="preserve">" </w:instrText>
        </w:r>
        <w:r w:rsidR="0039634A">
          <w:rPr>
            <w:rStyle w:val="URLPACKT0"/>
          </w:rPr>
          <w:fldChar w:fldCharType="separate"/>
        </w:r>
      </w:ins>
      <w:r w:rsidR="0039634A" w:rsidRPr="009C78C0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20" w:author="Siddhant" w:date="2020-09-23T10:42:00Z">
        <w:r w:rsidR="0039634A" w:rsidRPr="009C78C0" w:rsidDel="008C2479">
          <w:rPr>
            <w:rStyle w:val="Hyperlink"/>
            <w:rFonts w:ascii="Lucida Console" w:hAnsi="Lucida Console"/>
            <w:sz w:val="19"/>
            <w:szCs w:val="18"/>
          </w:rPr>
          <w:delText>/en-</w:delText>
        </w:r>
        <w:r w:rsidR="0039634A" w:rsidRPr="009C78C0" w:rsidDel="0039634A">
          <w:rPr>
            <w:rStyle w:val="Hyperlink"/>
            <w:rFonts w:ascii="Lucida Console" w:hAnsi="Lucida Console"/>
            <w:sz w:val="19"/>
            <w:szCs w:val="18"/>
          </w:rPr>
          <w:delText>us</w:delText>
        </w:r>
      </w:del>
      <w:r w:rsidR="0039634A" w:rsidRPr="009C78C0">
        <w:rPr>
          <w:rStyle w:val="Hyperlink"/>
          <w:rFonts w:ascii="Lucida Console" w:hAnsi="Lucida Console"/>
          <w:sz w:val="19"/>
          <w:szCs w:val="18"/>
        </w:rPr>
        <w:t>/powershell/dsc/resources/authoringresourcemofdesigner</w:t>
      </w:r>
      <w:ins w:id="21" w:author="Siddhant" w:date="2020-09-23T10:42:00Z">
        <w:r w:rsidR="0039634A">
          <w:rPr>
            <w:rStyle w:val="URLPACKT0"/>
          </w:rPr>
          <w:fldChar w:fldCharType="end"/>
        </w:r>
      </w:ins>
      <w:r w:rsidR="0039634A">
        <w:t xml:space="preserve"> </w:t>
      </w:r>
      <w:r>
        <w:t>for</w:t>
      </w:r>
      <w:r w:rsidR="0039634A">
        <w:t xml:space="preserve"> </w:t>
      </w:r>
      <w:r>
        <w:t>more</w:t>
      </w:r>
      <w:r w:rsidR="0039634A">
        <w:t xml:space="preserve"> </w:t>
      </w:r>
      <w:r>
        <w:t>details</w:t>
      </w:r>
      <w:r w:rsidR="0039634A">
        <w:t xml:space="preserve"> </w:t>
      </w:r>
      <w:r>
        <w:t>about</w:t>
      </w:r>
      <w:r w:rsidR="0039634A">
        <w:t xml:space="preserve"> </w:t>
      </w:r>
      <w:r>
        <w:t>this</w:t>
      </w:r>
      <w:r w:rsidR="0039634A">
        <w:t xml:space="preserve"> </w:t>
      </w:r>
      <w:r>
        <w:t>tool.</w:t>
      </w:r>
    </w:p>
    <w:p w14:paraId="11169268" w14:textId="36AD1805" w:rsidR="008701A5" w:rsidRPr="00490C0B" w:rsidRDefault="008701A5" w:rsidP="00490C0B">
      <w:pPr>
        <w:pStyle w:val="Heading1"/>
      </w:pPr>
      <w:r w:rsidRPr="00490C0B">
        <w:t>Using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with</w:t>
      </w:r>
      <w:r w:rsidR="0039634A">
        <w:t xml:space="preserve"> </w:t>
      </w:r>
      <w:r w:rsidRPr="00490C0B">
        <w:t>resources</w:t>
      </w:r>
      <w:r w:rsidR="0039634A">
        <w:t xml:space="preserve"> </w:t>
      </w:r>
      <w:r w:rsidRPr="00490C0B">
        <w:t>from</w:t>
      </w:r>
      <w:r w:rsidR="0039634A">
        <w:t xml:space="preserve"> </w:t>
      </w:r>
      <w:r w:rsidRPr="00490C0B">
        <w:t>PS</w:t>
      </w:r>
      <w:r w:rsidR="0039634A">
        <w:t xml:space="preserve"> </w:t>
      </w:r>
      <w:r w:rsidRPr="00490C0B">
        <w:t>Gallery</w:t>
      </w:r>
    </w:p>
    <w:p w14:paraId="29FB5A01" w14:textId="0546ED57" w:rsidR="008701A5" w:rsidRDefault="008701A5" w:rsidP="0039634A">
      <w:pPr>
        <w:pStyle w:val="NormalPACKT"/>
      </w:pP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Finding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installing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discovered</w:t>
      </w:r>
      <w:r w:rsidR="0039634A">
        <w:t xml:space="preserve"> </w:t>
      </w:r>
      <w:r>
        <w:t>and</w:t>
      </w:r>
      <w:r w:rsidR="0039634A">
        <w:t xml:space="preserve"> </w:t>
      </w:r>
      <w:r>
        <w:t>installed</w:t>
      </w:r>
      <w:r w:rsidR="0039634A">
        <w:t xml:space="preserve"> </w:t>
      </w:r>
      <w:r>
        <w:t>some</w:t>
      </w:r>
      <w:r w:rsidR="0039634A">
        <w:t xml:space="preserve"> </w:t>
      </w:r>
      <w:r>
        <w:t>additional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you</w:t>
      </w:r>
      <w:r w:rsidR="0039634A">
        <w:t xml:space="preserve"> </w:t>
      </w:r>
      <w:r>
        <w:t>installed</w:t>
      </w:r>
      <w:r w:rsidR="0039634A">
        <w:t xml:space="preserve"> </w:t>
      </w:r>
      <w:r>
        <w:t>contains</w:t>
      </w:r>
      <w:r w:rsidR="0039634A">
        <w:t xml:space="preserve"> </w:t>
      </w:r>
      <w:r>
        <w:t>a</w:t>
      </w:r>
      <w:r w:rsidR="0039634A">
        <w:t xml:space="preserve"> </w:t>
      </w:r>
      <w:r>
        <w:t>number</w:t>
      </w:r>
      <w:r w:rsidR="0039634A">
        <w:t xml:space="preserve"> </w:t>
      </w:r>
      <w:r>
        <w:t>of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enable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of</w:t>
      </w:r>
      <w:r w:rsidR="0039634A">
        <w:t xml:space="preserve"> </w:t>
      </w:r>
      <w:r>
        <w:t>an</w:t>
      </w:r>
      <w:r w:rsidR="0039634A">
        <w:t xml:space="preserve"> </w:t>
      </w:r>
      <w:r>
        <w:t>IIS</w:t>
      </w:r>
      <w:r w:rsidR="0039634A">
        <w:t xml:space="preserve"> </w:t>
      </w:r>
      <w:r>
        <w:t>website.</w:t>
      </w:r>
    </w:p>
    <w:p w14:paraId="2AB89103" w14:textId="24F67781" w:rsidR="008701A5" w:rsidRDefault="008701A5" w:rsidP="0039634A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are</w:t>
      </w:r>
      <w:r w:rsidR="0039634A">
        <w:t xml:space="preserve"> </w:t>
      </w:r>
      <w:r>
        <w:t>going</w:t>
      </w:r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>
        <w:t>use</w:t>
      </w:r>
      <w:r w:rsidR="0039634A">
        <w:t xml:space="preserve"> </w:t>
      </w:r>
      <w:r>
        <w:t>of</w:t>
      </w:r>
      <w:r w:rsidR="0039634A">
        <w:t xml:space="preserve"> </w:t>
      </w:r>
      <w:r>
        <w:t>this</w:t>
      </w:r>
      <w:r w:rsidR="0039634A">
        <w:t xml:space="preserve"> </w:t>
      </w:r>
      <w:r>
        <w:t>module</w:t>
      </w:r>
      <w:r w:rsidR="0039634A">
        <w:t xml:space="preserve"> </w:t>
      </w:r>
      <w:r>
        <w:t>to</w:t>
      </w:r>
      <w:r w:rsidR="0039634A">
        <w:t xml:space="preserve"> </w:t>
      </w:r>
      <w:r>
        <w:t>create,</w:t>
      </w:r>
      <w:r w:rsidR="0039634A">
        <w:t xml:space="preserve"> </w:t>
      </w:r>
      <w:r>
        <w:t>configure,</w:t>
      </w:r>
      <w:r w:rsidR="0039634A">
        <w:t xml:space="preserve"> </w:t>
      </w:r>
      <w:r>
        <w:t>and</w:t>
      </w:r>
      <w:r w:rsidR="0039634A">
        <w:t xml:space="preserve"> </w:t>
      </w:r>
      <w:r>
        <w:t>view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website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files</w:t>
      </w:r>
      <w:r w:rsidR="0039634A">
        <w:t xml:space="preserve"> </w:t>
      </w:r>
      <w:r>
        <w:t>created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Using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built-in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recipe.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uses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contained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rPr>
          <w:rStyle w:val="CodeInTextPACKT"/>
        </w:rPr>
        <w:t xml:space="preserve"> </w:t>
      </w:r>
      <w:r>
        <w:t>module</w:t>
      </w:r>
      <w:r w:rsidR="0039634A">
        <w:t xml:space="preserve"> </w:t>
      </w:r>
      <w:r>
        <w:t>(which</w:t>
      </w:r>
      <w:r w:rsidR="0039634A">
        <w:t xml:space="preserve"> </w:t>
      </w:r>
      <w:r>
        <w:t>you</w:t>
      </w:r>
      <w:r w:rsidR="0039634A">
        <w:t xml:space="preserve"> </w:t>
      </w:r>
      <w:r>
        <w:t>downloaded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Finding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installing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resources</w:t>
      </w:r>
      <w:r w:rsidR="0039634A">
        <w:t xml:space="preserve"> </w:t>
      </w:r>
      <w:r>
        <w:t>recipe).</w:t>
      </w:r>
    </w:p>
    <w:p w14:paraId="059FDFDC" w14:textId="630C4094" w:rsidR="008701A5" w:rsidRPr="00490C0B" w:rsidRDefault="008701A5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615B9E23" w14:textId="6604B538" w:rsidR="008701A5" w:rsidRDefault="008701A5" w:rsidP="0039634A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manage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and</w:t>
      </w:r>
      <w:r w:rsidR="0039634A">
        <w:t xml:space="preserve"> </w:t>
      </w:r>
      <w:r>
        <w:t>configurations,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as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</w:t>
      </w:r>
      <w:r w:rsidR="0039634A">
        <w:t xml:space="preserve"> </w:t>
      </w:r>
      <w:r>
        <w:t>that</w:t>
      </w:r>
      <w:r w:rsidR="0039634A">
        <w:t xml:space="preserve"> </w:t>
      </w:r>
      <w:r>
        <w:t>DSC</w:t>
      </w:r>
      <w:r w:rsidR="0039634A">
        <w:t xml:space="preserve"> </w:t>
      </w:r>
      <w:r>
        <w:t>is</w:t>
      </w:r>
      <w:r w:rsidR="0039634A">
        <w:t xml:space="preserve"> </w:t>
      </w:r>
      <w:r>
        <w:t>going</w:t>
      </w:r>
      <w:r w:rsidR="0039634A">
        <w:t xml:space="preserve"> </w:t>
      </w:r>
      <w:r>
        <w:t>to</w:t>
      </w:r>
      <w:r w:rsidR="0039634A">
        <w:t xml:space="preserve"> </w:t>
      </w:r>
      <w:r>
        <w:t>control,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DC1</w:t>
      </w:r>
      <w:r w:rsidR="0039634A">
        <w:t xml:space="preserve"> </w:t>
      </w:r>
      <w:r>
        <w:t>as</w:t>
      </w:r>
      <w:r w:rsidR="0039634A">
        <w:t xml:space="preserve"> </w:t>
      </w:r>
      <w:r>
        <w:t>both</w:t>
      </w:r>
      <w:r w:rsidR="0039634A">
        <w:t xml:space="preserve"> </w:t>
      </w:r>
      <w:r>
        <w:t>the</w:t>
      </w:r>
      <w:r w:rsidR="0039634A">
        <w:t xml:space="preserve"> </w:t>
      </w:r>
      <w:r>
        <w:t>DC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domain</w:t>
      </w:r>
      <w:r w:rsidR="0039634A">
        <w:t xml:space="preserve"> </w:t>
      </w:r>
      <w:r>
        <w:t>and</w:t>
      </w:r>
      <w:r w:rsidR="0039634A">
        <w:t xml:space="preserve"> </w:t>
      </w:r>
      <w:r>
        <w:t>the</w:t>
      </w:r>
      <w:r w:rsidR="0039634A">
        <w:t xml:space="preserve"> </w:t>
      </w:r>
      <w:r>
        <w:t>source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initial</w:t>
      </w:r>
      <w:r w:rsidR="0039634A">
        <w:t xml:space="preserve"> </w:t>
      </w:r>
      <w:r>
        <w:t>files</w:t>
      </w:r>
      <w:r w:rsidR="0039634A">
        <w:t xml:space="preserve"> </w:t>
      </w:r>
      <w:r>
        <w:t>that</w:t>
      </w:r>
      <w:r w:rsidR="0039634A">
        <w:t xml:space="preserve"> </w:t>
      </w:r>
      <w:r>
        <w:t>make</w:t>
      </w:r>
      <w:r w:rsidR="0039634A">
        <w:t xml:space="preserve"> </w:t>
      </w:r>
      <w:r>
        <w:t>up</w:t>
      </w:r>
      <w:r w:rsidR="0039634A">
        <w:t xml:space="preserve"> </w:t>
      </w:r>
      <w:r>
        <w:t>the</w:t>
      </w:r>
      <w:r w:rsidR="0039634A">
        <w:t xml:space="preserve"> </w:t>
      </w:r>
      <w:r>
        <w:t>application</w:t>
      </w:r>
      <w:r w:rsidR="0039634A">
        <w:t xml:space="preserve"> </w:t>
      </w:r>
      <w:r>
        <w:t>you</w:t>
      </w:r>
      <w:r w:rsidR="0039634A">
        <w:t xml:space="preserve"> </w:t>
      </w:r>
      <w:r>
        <w:t>deploy.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</w:p>
    <w:p w14:paraId="12CE8CCB" w14:textId="072065FB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18FC06B0" w14:textId="7385D6EB" w:rsidR="008701A5" w:rsidRDefault="008701A5" w:rsidP="009B62AC">
      <w:pPr>
        <w:pStyle w:val="NumberedBulletPACKT"/>
        <w:numPr>
          <w:ilvl w:val="0"/>
          <w:numId w:val="10"/>
        </w:numPr>
      </w:pP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7995798" w14:textId="1DDE51C0" w:rsidR="008701A5" w:rsidRDefault="008701A5" w:rsidP="00330CB2">
      <w:pPr>
        <w:pStyle w:val="CodeWithinBulletsEndPACKT"/>
      </w:pPr>
      <w:r>
        <w:t>$CIHT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70C22AE6" w14:textId="2158B894" w:rsidR="008701A5" w:rsidRDefault="0039634A" w:rsidP="00330CB2">
      <w:pPr>
        <w:pStyle w:val="CodeWithinBulletsEndPACKT"/>
      </w:pPr>
      <w:r>
        <w:t xml:space="preserve">  </w:t>
      </w:r>
      <w:r w:rsidR="008701A5">
        <w:t>Path</w:t>
      </w:r>
      <w:r>
        <w:t xml:space="preserve">        </w:t>
      </w:r>
      <w:r w:rsidR="008701A5">
        <w:t>=</w:t>
      </w:r>
      <w:r>
        <w:t xml:space="preserve"> </w:t>
      </w:r>
      <w:r w:rsidR="008701A5">
        <w:t>'C:\Program</w:t>
      </w:r>
      <w:r>
        <w:t xml:space="preserve"> </w:t>
      </w:r>
      <w:r w:rsidR="008701A5">
        <w:t>Files\</w:t>
      </w:r>
      <w:proofErr w:type="spellStart"/>
      <w:r w:rsidR="008701A5">
        <w:t>WindowsPowerShell</w:t>
      </w:r>
      <w:proofErr w:type="spellEnd"/>
      <w:r w:rsidR="008701A5">
        <w:t>\'</w:t>
      </w:r>
      <w:r>
        <w:t xml:space="preserve"> </w:t>
      </w:r>
      <w:r w:rsidR="008701A5">
        <w:t>+</w:t>
      </w:r>
    </w:p>
    <w:p w14:paraId="63F49ABC" w14:textId="5A0885C3" w:rsidR="008701A5" w:rsidRDefault="0039634A" w:rsidP="00330CB2">
      <w:pPr>
        <w:pStyle w:val="CodeWithinBulletsEndPACKT"/>
      </w:pPr>
      <w:r>
        <w:t xml:space="preserve">                </w:t>
      </w:r>
      <w:r w:rsidR="008701A5">
        <w:t>'Modules\</w:t>
      </w:r>
      <w:proofErr w:type="spellStart"/>
      <w:r w:rsidR="008701A5">
        <w:t>xWebAdministration</w:t>
      </w:r>
      <w:proofErr w:type="spellEnd"/>
      <w:r w:rsidR="008701A5">
        <w:t>'</w:t>
      </w:r>
    </w:p>
    <w:p w14:paraId="39E10EC4" w14:textId="03D4D579" w:rsidR="008701A5" w:rsidRDefault="0039634A" w:rsidP="00330CB2">
      <w:pPr>
        <w:pStyle w:val="CodeWithinBulletsEndPACKT"/>
      </w:pPr>
      <w:r>
        <w:t xml:space="preserve">  </w:t>
      </w:r>
      <w:r w:rsidR="008701A5">
        <w:t>Destination</w:t>
      </w:r>
      <w:r>
        <w:t xml:space="preserve"> </w:t>
      </w:r>
      <w:r w:rsidR="008701A5">
        <w:t>=</w:t>
      </w:r>
      <w:r>
        <w:t xml:space="preserve"> </w:t>
      </w:r>
      <w:r w:rsidR="008701A5">
        <w:t>'\\SRV2\C$\Program</w:t>
      </w:r>
      <w:r>
        <w:t xml:space="preserve"> </w:t>
      </w:r>
      <w:r w:rsidR="008701A5">
        <w:t>Files\</w:t>
      </w:r>
      <w:proofErr w:type="spellStart"/>
      <w:r w:rsidR="008701A5">
        <w:t>WindowsPowerShell</w:t>
      </w:r>
      <w:proofErr w:type="spellEnd"/>
      <w:r w:rsidR="008701A5">
        <w:t>\'+</w:t>
      </w:r>
    </w:p>
    <w:p w14:paraId="0A004155" w14:textId="0F5A6816" w:rsidR="008701A5" w:rsidRDefault="0039634A" w:rsidP="00330CB2">
      <w:pPr>
        <w:pStyle w:val="CodeWithinBulletsEndPACKT"/>
      </w:pPr>
      <w:r>
        <w:t xml:space="preserve">                </w:t>
      </w:r>
      <w:r w:rsidR="008701A5">
        <w:t>'Modules'</w:t>
      </w:r>
    </w:p>
    <w:p w14:paraId="46D72256" w14:textId="61C5F38E" w:rsidR="008701A5" w:rsidRDefault="0039634A" w:rsidP="00330CB2">
      <w:pPr>
        <w:pStyle w:val="CodeWithinBulletsEndPACKT"/>
      </w:pPr>
      <w:r>
        <w:t xml:space="preserve">  </w:t>
      </w:r>
      <w:r w:rsidR="008701A5">
        <w:t>Recurse</w:t>
      </w:r>
      <w:r>
        <w:t xml:space="preserve">     </w:t>
      </w:r>
      <w:r w:rsidR="008701A5">
        <w:t>=</w:t>
      </w:r>
      <w:r>
        <w:t xml:space="preserve"> </w:t>
      </w:r>
      <w:r w:rsidR="008701A5">
        <w:t>$True</w:t>
      </w:r>
    </w:p>
    <w:p w14:paraId="464D0985" w14:textId="3E72614D" w:rsidR="008701A5" w:rsidRDefault="008701A5" w:rsidP="00330CB2">
      <w:pPr>
        <w:pStyle w:val="CodeWithinBulletsEndPACKT"/>
      </w:pPr>
      <w:r>
        <w:t>}</w:t>
      </w:r>
      <w:r w:rsidR="0039634A">
        <w:t xml:space="preserve"> </w:t>
      </w:r>
    </w:p>
    <w:p w14:paraId="147309B6" w14:textId="5BF0E464" w:rsidR="008701A5" w:rsidRDefault="008701A5" w:rsidP="00330CB2">
      <w:pPr>
        <w:pStyle w:val="CodeWithinBulletsEndPACKT"/>
      </w:pPr>
      <w:r>
        <w:t>Copy-Item</w:t>
      </w:r>
      <w:r w:rsidR="0039634A">
        <w:t xml:space="preserve"> </w:t>
      </w:r>
      <w:r>
        <w:t>@CIHT</w:t>
      </w:r>
      <w:r w:rsidR="0039634A">
        <w:t xml:space="preserve"> </w:t>
      </w:r>
    </w:p>
    <w:p w14:paraId="1C484F28" w14:textId="5E2E7D87" w:rsidR="008701A5" w:rsidRDefault="008701A5" w:rsidP="006739FE">
      <w:pPr>
        <w:pStyle w:val="NumberedBulletPACKT"/>
      </w:pPr>
      <w:r>
        <w:t>Clear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>
        <w:t>local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D116250" w14:textId="6A834FC6" w:rsidR="008701A5" w:rsidRDefault="008701A5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proofErr w:type="gramStart"/>
      <w:r>
        <w:t>@{</w:t>
      </w:r>
      <w:proofErr w:type="gramEnd"/>
    </w:p>
    <w:p w14:paraId="3EF5540E" w14:textId="0616C993" w:rsidR="008701A5" w:rsidRDefault="0039634A" w:rsidP="00330CB2">
      <w:pPr>
        <w:pStyle w:val="CodeWithinBulletsEndPACKT"/>
      </w:pPr>
      <w:r>
        <w:t xml:space="preserve">  </w:t>
      </w:r>
      <w:r w:rsidR="008701A5">
        <w:t>Path</w:t>
      </w:r>
      <w:r>
        <w:t xml:space="preserve">        </w:t>
      </w:r>
      <w:r w:rsidR="008701A5">
        <w:t>=</w:t>
      </w:r>
      <w:r>
        <w:t xml:space="preserve"> </w:t>
      </w:r>
      <w:r w:rsidR="008701A5">
        <w:t>'\\SRV2\C$\Windows\System32\configuration\*.</w:t>
      </w:r>
      <w:proofErr w:type="spellStart"/>
      <w:r w:rsidR="008701A5">
        <w:t>mof</w:t>
      </w:r>
      <w:proofErr w:type="spellEnd"/>
      <w:r w:rsidR="008701A5">
        <w:t>'</w:t>
      </w:r>
    </w:p>
    <w:p w14:paraId="64A67161" w14:textId="65B751DC" w:rsidR="008701A5" w:rsidRDefault="0039634A" w:rsidP="00330CB2">
      <w:pPr>
        <w:pStyle w:val="CodeWithinBulletsEndPACKT"/>
      </w:pPr>
      <w:r>
        <w:t xml:space="preserve">  </w:t>
      </w:r>
      <w:proofErr w:type="spellStart"/>
      <w:r w:rsidR="008701A5">
        <w:t>ErrorAction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SilentlyContinue</w:t>
      </w:r>
      <w:proofErr w:type="spellEnd"/>
      <w:r w:rsidR="008701A5">
        <w:t>'</w:t>
      </w:r>
    </w:p>
    <w:p w14:paraId="60587D57" w14:textId="77777777" w:rsidR="008701A5" w:rsidRDefault="008701A5" w:rsidP="00330CB2">
      <w:pPr>
        <w:pStyle w:val="CodeWithinBulletsEndPACKT"/>
      </w:pPr>
      <w:r>
        <w:t>}</w:t>
      </w:r>
    </w:p>
    <w:p w14:paraId="3DCD4A0C" w14:textId="461FC7C0" w:rsidR="008701A5" w:rsidRDefault="008701A5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@RIHT</w:t>
      </w:r>
      <w:r w:rsidR="0039634A">
        <w:t xml:space="preserve"> </w:t>
      </w:r>
      <w:r>
        <w:t>|</w:t>
      </w:r>
    </w:p>
    <w:p w14:paraId="079E873A" w14:textId="2B7621B7" w:rsidR="008701A5" w:rsidRDefault="0039634A" w:rsidP="00330CB2">
      <w:pPr>
        <w:pStyle w:val="CodeWithinBulletsEndPACKT"/>
      </w:pPr>
      <w:r>
        <w:t xml:space="preserve">  </w:t>
      </w:r>
      <w:r w:rsidR="008701A5">
        <w:t>Remove-Item</w:t>
      </w:r>
      <w:r>
        <w:t xml:space="preserve"> </w:t>
      </w:r>
      <w:r w:rsidR="008701A5">
        <w:t>@RIHT</w:t>
      </w:r>
      <w:r>
        <w:t xml:space="preserve"> </w:t>
      </w:r>
      <w:r w:rsidR="008701A5">
        <w:t>-Force</w:t>
      </w:r>
    </w:p>
    <w:p w14:paraId="67B67FE1" w14:textId="7721BF9A" w:rsidR="008701A5" w:rsidRDefault="008701A5" w:rsidP="00330CB2">
      <w:pPr>
        <w:pStyle w:val="CodeWithinBulletsEndPACKT"/>
      </w:pPr>
      <w:r>
        <w:t>Remove-Item</w:t>
      </w:r>
      <w:r w:rsidR="0039634A">
        <w:t xml:space="preserve"> </w:t>
      </w:r>
      <w:r>
        <w:t>C:\DSC\*</w:t>
      </w:r>
      <w:r w:rsidR="0039634A">
        <w:t xml:space="preserve"> </w:t>
      </w:r>
      <w:r>
        <w:t>-Recurse</w:t>
      </w:r>
      <w:r w:rsidR="0039634A">
        <w:t xml:space="preserve"> </w:t>
      </w:r>
      <w:r>
        <w:t>-Force</w:t>
      </w:r>
      <w:r w:rsidR="0039634A">
        <w:t xml:space="preserve"> </w:t>
      </w:r>
    </w:p>
    <w:p w14:paraId="5F54C356" w14:textId="6B935977" w:rsidR="008701A5" w:rsidRDefault="008701A5" w:rsidP="006739FE">
      <w:pPr>
        <w:pStyle w:val="NumberedBulletPACKT"/>
      </w:pPr>
      <w:r>
        <w:lastRenderedPageBreak/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1D6A9F6" w14:textId="2709D756" w:rsidR="008701A5" w:rsidRDefault="008701A5" w:rsidP="00330CB2">
      <w:pPr>
        <w:pStyle w:val="CodeWithinBulletsEndPACKT"/>
      </w:pPr>
      <w:proofErr w:type="gramStart"/>
      <w:r>
        <w:t>Configuration</w:t>
      </w:r>
      <w:r w:rsidR="0039634A">
        <w:t xml:space="preserve">  </w:t>
      </w:r>
      <w:r>
        <w:t>RKAppSRV</w:t>
      </w:r>
      <w:proofErr w:type="gramEnd"/>
      <w:r>
        <w:t>2</w:t>
      </w:r>
      <w:r w:rsidR="0039634A">
        <w:t xml:space="preserve"> </w:t>
      </w:r>
      <w:r>
        <w:t>{</w:t>
      </w:r>
    </w:p>
    <w:p w14:paraId="3343158A" w14:textId="5483935C" w:rsidR="008701A5" w:rsidRDefault="0039634A" w:rsidP="00330CB2">
      <w:pPr>
        <w:pStyle w:val="CodeWithinBulletsEndPACKT"/>
      </w:pPr>
      <w:r>
        <w:t xml:space="preserve">  </w:t>
      </w:r>
      <w:r w:rsidR="008701A5">
        <w:t>Import-</w:t>
      </w:r>
      <w:proofErr w:type="spellStart"/>
      <w:r w:rsidR="008701A5">
        <w:t>DscResource</w:t>
      </w:r>
      <w:proofErr w:type="spellEnd"/>
      <w:r>
        <w:t xml:space="preserve"> </w:t>
      </w:r>
      <w:r w:rsidR="008701A5">
        <w:t>-</w:t>
      </w:r>
      <w:proofErr w:type="spellStart"/>
      <w:r w:rsidR="008701A5">
        <w:t>ModuleName</w:t>
      </w:r>
      <w:proofErr w:type="spellEnd"/>
      <w:r>
        <w:t xml:space="preserve"> </w:t>
      </w:r>
      <w:proofErr w:type="spellStart"/>
      <w:r w:rsidR="008701A5">
        <w:t>xWebAdministration</w:t>
      </w:r>
      <w:proofErr w:type="spellEnd"/>
    </w:p>
    <w:p w14:paraId="2F9E1A70" w14:textId="51600F70" w:rsidR="008701A5" w:rsidRDefault="0039634A" w:rsidP="00330CB2">
      <w:pPr>
        <w:pStyle w:val="CodeWithinBulletsEndPACKT"/>
      </w:pPr>
      <w:r>
        <w:t xml:space="preserve">  </w:t>
      </w:r>
      <w:r w:rsidR="008701A5">
        <w:t>Import-</w:t>
      </w:r>
      <w:proofErr w:type="spellStart"/>
      <w:r w:rsidR="008701A5">
        <w:t>DscResource</w:t>
      </w:r>
      <w:proofErr w:type="spellEnd"/>
      <w:r>
        <w:t xml:space="preserve"> </w:t>
      </w:r>
      <w:r w:rsidR="008701A5">
        <w:t>-</w:t>
      </w:r>
      <w:proofErr w:type="spellStart"/>
      <w:r w:rsidR="008701A5">
        <w:t>ModuleName</w:t>
      </w:r>
      <w:proofErr w:type="spellEnd"/>
      <w:r>
        <w:t xml:space="preserve"> </w:t>
      </w:r>
      <w:proofErr w:type="spellStart"/>
      <w:r w:rsidR="008701A5">
        <w:t>PSDesiredStateConfiguration</w:t>
      </w:r>
      <w:proofErr w:type="spellEnd"/>
    </w:p>
    <w:p w14:paraId="5F690337" w14:textId="24BA9687" w:rsidR="008701A5" w:rsidRDefault="0039634A" w:rsidP="00330CB2">
      <w:pPr>
        <w:pStyle w:val="CodeWithinBulletsEndPACKT"/>
      </w:pPr>
      <w:r>
        <w:t xml:space="preserve">  </w:t>
      </w:r>
      <w:r w:rsidR="008701A5">
        <w:t>Node</w:t>
      </w:r>
      <w:r>
        <w:t xml:space="preserve"> </w:t>
      </w:r>
      <w:r w:rsidR="008701A5">
        <w:t>SRV2</w:t>
      </w:r>
      <w:r>
        <w:t xml:space="preserve"> </w:t>
      </w:r>
      <w:r w:rsidR="008701A5">
        <w:t>{</w:t>
      </w:r>
    </w:p>
    <w:p w14:paraId="5AAD4E96" w14:textId="5E9D5BDA" w:rsidR="008701A5" w:rsidRDefault="0039634A" w:rsidP="00330CB2">
      <w:pPr>
        <w:pStyle w:val="CodeWithinBulletsEndPACKT"/>
      </w:pPr>
      <w:r>
        <w:t xml:space="preserve">    </w:t>
      </w:r>
      <w:proofErr w:type="spellStart"/>
      <w:r w:rsidR="008701A5">
        <w:t>Windowsfeature</w:t>
      </w:r>
      <w:proofErr w:type="spellEnd"/>
      <w:r>
        <w:t xml:space="preserve"> </w:t>
      </w:r>
      <w:r w:rsidR="008701A5">
        <w:t>IISSRV2</w:t>
      </w:r>
      <w:r>
        <w:t xml:space="preserve"> </w:t>
      </w:r>
      <w:r w:rsidR="008701A5">
        <w:t>{</w:t>
      </w:r>
    </w:p>
    <w:p w14:paraId="45ACC920" w14:textId="6F073F88" w:rsidR="008701A5" w:rsidRDefault="0039634A" w:rsidP="00330CB2">
      <w:pPr>
        <w:pStyle w:val="CodeWithinBulletsEndPACKT"/>
      </w:pPr>
      <w:r>
        <w:t xml:space="preserve">      </w:t>
      </w:r>
      <w:r w:rsidR="008701A5">
        <w:t>Ensure</w:t>
      </w:r>
      <w:r>
        <w:t xml:space="preserve"> </w:t>
      </w:r>
      <w:r w:rsidR="008701A5">
        <w:t>=</w:t>
      </w:r>
      <w:r>
        <w:t xml:space="preserve"> </w:t>
      </w:r>
      <w:r w:rsidR="008701A5">
        <w:t>'Present'</w:t>
      </w:r>
      <w:r>
        <w:t xml:space="preserve"> </w:t>
      </w:r>
    </w:p>
    <w:p w14:paraId="10ACBB67" w14:textId="189EBF33" w:rsidR="008701A5" w:rsidRDefault="0039634A" w:rsidP="00330CB2">
      <w:pPr>
        <w:pStyle w:val="CodeWithinBulletsEndPACKT"/>
      </w:pPr>
      <w:r>
        <w:t xml:space="preserve">      </w:t>
      </w:r>
      <w:r w:rsidR="008701A5">
        <w:t>Name</w:t>
      </w:r>
      <w:r>
        <w:t xml:space="preserve"> </w:t>
      </w:r>
      <w:r w:rsidR="008701A5">
        <w:t>=</w:t>
      </w:r>
      <w:r>
        <w:t xml:space="preserve"> </w:t>
      </w:r>
      <w:r w:rsidR="008701A5">
        <w:t>'Web-Server'</w:t>
      </w:r>
      <w:r>
        <w:t xml:space="preserve"> </w:t>
      </w:r>
    </w:p>
    <w:p w14:paraId="4D9E0BAD" w14:textId="06F27C84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</w:p>
    <w:p w14:paraId="4332BA99" w14:textId="0ADDA721" w:rsidR="008701A5" w:rsidRDefault="0039634A" w:rsidP="00330CB2">
      <w:pPr>
        <w:pStyle w:val="CodeWithinBulletsEndPACKT"/>
      </w:pPr>
      <w:r>
        <w:t xml:space="preserve">    </w:t>
      </w:r>
      <w:proofErr w:type="spellStart"/>
      <w:r w:rsidR="008701A5">
        <w:t>Windowsfeature</w:t>
      </w:r>
      <w:proofErr w:type="spellEnd"/>
      <w:r>
        <w:t xml:space="preserve"> </w:t>
      </w:r>
      <w:proofErr w:type="spellStart"/>
      <w:r w:rsidR="008701A5">
        <w:t>IISSrvTools</w:t>
      </w:r>
      <w:proofErr w:type="spellEnd"/>
      <w:r>
        <w:t xml:space="preserve"> </w:t>
      </w:r>
      <w:r w:rsidR="008701A5">
        <w:t>{</w:t>
      </w:r>
    </w:p>
    <w:p w14:paraId="0C2D55C1" w14:textId="12FACFA1" w:rsidR="008701A5" w:rsidRDefault="0039634A" w:rsidP="00330CB2">
      <w:pPr>
        <w:pStyle w:val="CodeWithinBulletsEndPACKT"/>
      </w:pPr>
      <w:r>
        <w:t xml:space="preserve">      </w:t>
      </w:r>
      <w:r w:rsidR="008701A5">
        <w:t>Ensure</w:t>
      </w:r>
      <w:r>
        <w:t xml:space="preserve"> </w:t>
      </w:r>
      <w:r w:rsidR="008701A5">
        <w:t>=</w:t>
      </w:r>
      <w:r>
        <w:t xml:space="preserve"> </w:t>
      </w:r>
      <w:r w:rsidR="008701A5">
        <w:t>'Present'</w:t>
      </w:r>
      <w:r>
        <w:t xml:space="preserve"> </w:t>
      </w:r>
    </w:p>
    <w:p w14:paraId="423F7C3E" w14:textId="1FF9C0A0" w:rsidR="008701A5" w:rsidRDefault="0039634A" w:rsidP="00330CB2">
      <w:pPr>
        <w:pStyle w:val="CodeWithinBulletsEndPACKT"/>
      </w:pPr>
      <w:r>
        <w:t xml:space="preserve">      </w:t>
      </w:r>
      <w:r w:rsidR="008701A5">
        <w:t>Name</w:t>
      </w:r>
      <w:r>
        <w:t xml:space="preserve"> </w:t>
      </w:r>
      <w:r w:rsidR="008701A5">
        <w:t>=</w:t>
      </w:r>
      <w:r>
        <w:t xml:space="preserve"> </w:t>
      </w:r>
      <w:r w:rsidR="008701A5">
        <w:t>'Web-</w:t>
      </w:r>
      <w:proofErr w:type="spellStart"/>
      <w:r w:rsidR="008701A5">
        <w:t>Mgmt</w:t>
      </w:r>
      <w:proofErr w:type="spellEnd"/>
      <w:r w:rsidR="008701A5">
        <w:t>-Tools'</w:t>
      </w:r>
    </w:p>
    <w:p w14:paraId="188E3A08" w14:textId="6529A8EA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DependsOn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'[</w:t>
      </w:r>
      <w:proofErr w:type="spellStart"/>
      <w:r w:rsidR="008701A5">
        <w:t>WindowsFeature</w:t>
      </w:r>
      <w:proofErr w:type="spellEnd"/>
      <w:r w:rsidR="008701A5">
        <w:t>]IISSRV2'</w:t>
      </w:r>
      <w:r>
        <w:t xml:space="preserve"> </w:t>
      </w:r>
    </w:p>
    <w:p w14:paraId="235500C7" w14:textId="7D40A5C8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  <w:r>
        <w:t xml:space="preserve"> </w:t>
      </w:r>
    </w:p>
    <w:p w14:paraId="0F0B8ACB" w14:textId="5EE56FBF" w:rsidR="008701A5" w:rsidRDefault="0039634A" w:rsidP="00330CB2">
      <w:pPr>
        <w:pStyle w:val="CodeWithinBulletsEndPACKT"/>
      </w:pPr>
      <w:r>
        <w:t xml:space="preserve">    </w:t>
      </w:r>
      <w:r w:rsidR="008701A5">
        <w:t>File</w:t>
      </w:r>
      <w:r>
        <w:t xml:space="preserve"> </w:t>
      </w:r>
      <w:proofErr w:type="spellStart"/>
      <w:r w:rsidR="008701A5">
        <w:t>RKAppFiles</w:t>
      </w:r>
      <w:proofErr w:type="spellEnd"/>
      <w:r>
        <w:t xml:space="preserve"> </w:t>
      </w:r>
      <w:r w:rsidR="008701A5">
        <w:t>{</w:t>
      </w:r>
    </w:p>
    <w:p w14:paraId="48D83F93" w14:textId="782B32A2" w:rsidR="008701A5" w:rsidRDefault="0039634A" w:rsidP="00330CB2">
      <w:pPr>
        <w:pStyle w:val="CodeWithinBulletsEndPACKT"/>
      </w:pPr>
      <w:r>
        <w:t xml:space="preserve">      </w:t>
      </w:r>
      <w:r w:rsidR="008701A5">
        <w:t>Ensure</w:t>
      </w:r>
      <w:r>
        <w:t xml:space="preserve"> </w:t>
      </w:r>
      <w:r w:rsidR="008701A5">
        <w:t>=</w:t>
      </w:r>
      <w:r>
        <w:t xml:space="preserve"> </w:t>
      </w:r>
      <w:r w:rsidR="008701A5">
        <w:t>'Present'</w:t>
      </w:r>
    </w:p>
    <w:p w14:paraId="2B0BBC3A" w14:textId="38A2398D" w:rsidR="008701A5" w:rsidRDefault="0039634A" w:rsidP="00330CB2">
      <w:pPr>
        <w:pStyle w:val="CodeWithinBulletsEndPACKT"/>
      </w:pPr>
      <w:r>
        <w:t xml:space="preserve">      </w:t>
      </w:r>
      <w:r w:rsidR="008701A5">
        <w:t>Checksum</w:t>
      </w:r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ModifiedDate</w:t>
      </w:r>
      <w:proofErr w:type="spellEnd"/>
      <w:r w:rsidR="008701A5">
        <w:t>'</w:t>
      </w:r>
    </w:p>
    <w:p w14:paraId="7C40BE08" w14:textId="77592093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Sourcepath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'\\DC1\</w:t>
      </w:r>
      <w:proofErr w:type="spellStart"/>
      <w:r w:rsidR="008701A5">
        <w:t>ReskitApp</w:t>
      </w:r>
      <w:proofErr w:type="spellEnd"/>
      <w:r w:rsidR="008701A5">
        <w:t>\'</w:t>
      </w:r>
    </w:p>
    <w:p w14:paraId="5AC72540" w14:textId="52262859" w:rsidR="008701A5" w:rsidRDefault="0039634A" w:rsidP="00330CB2">
      <w:pPr>
        <w:pStyle w:val="CodeWithinBulletsEndPACKT"/>
      </w:pPr>
      <w:r>
        <w:t xml:space="preserve">      </w:t>
      </w:r>
      <w:r w:rsidR="008701A5">
        <w:t>Type</w:t>
      </w:r>
      <w:r>
        <w:t xml:space="preserve"> </w:t>
      </w:r>
      <w:r w:rsidR="008701A5">
        <w:t>=</w:t>
      </w:r>
      <w:r>
        <w:t xml:space="preserve"> </w:t>
      </w:r>
      <w:r w:rsidR="008701A5">
        <w:t>'Directory'</w:t>
      </w:r>
    </w:p>
    <w:p w14:paraId="24ECFB44" w14:textId="1716750A" w:rsidR="008701A5" w:rsidRDefault="0039634A" w:rsidP="00330CB2">
      <w:pPr>
        <w:pStyle w:val="CodeWithinBulletsEndPACKT"/>
      </w:pPr>
      <w:r>
        <w:t xml:space="preserve">      </w:t>
      </w:r>
      <w:r w:rsidR="008701A5">
        <w:t>Recurse</w:t>
      </w:r>
      <w:r>
        <w:t xml:space="preserve"> </w:t>
      </w:r>
      <w:r w:rsidR="008701A5">
        <w:t>=</w:t>
      </w:r>
      <w:r>
        <w:t xml:space="preserve"> </w:t>
      </w:r>
      <w:r w:rsidR="008701A5">
        <w:t>$true</w:t>
      </w:r>
    </w:p>
    <w:p w14:paraId="32703293" w14:textId="7E407690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DestinationPath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'C:\</w:t>
      </w:r>
      <w:proofErr w:type="spellStart"/>
      <w:r w:rsidR="008701A5">
        <w:t>ReskitApp</w:t>
      </w:r>
      <w:proofErr w:type="spellEnd"/>
      <w:r w:rsidR="008701A5">
        <w:t>\'</w:t>
      </w:r>
      <w:r>
        <w:t xml:space="preserve">    </w:t>
      </w:r>
    </w:p>
    <w:p w14:paraId="15510733" w14:textId="232B844F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DependsOn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'[</w:t>
      </w:r>
      <w:proofErr w:type="spellStart"/>
      <w:r w:rsidR="008701A5">
        <w:t>Windowsfeature</w:t>
      </w:r>
      <w:proofErr w:type="spellEnd"/>
      <w:r w:rsidR="008701A5">
        <w:t>]IISSRV2'</w:t>
      </w:r>
    </w:p>
    <w:p w14:paraId="608DE22D" w14:textId="3EB41E37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MatchSource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$true</w:t>
      </w:r>
      <w:r>
        <w:t xml:space="preserve"> </w:t>
      </w:r>
    </w:p>
    <w:p w14:paraId="3E2AD075" w14:textId="08EEC817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</w:p>
    <w:p w14:paraId="0B8BF8DD" w14:textId="1D87F648" w:rsidR="008701A5" w:rsidRDefault="0039634A" w:rsidP="00330CB2">
      <w:pPr>
        <w:pStyle w:val="CodeWithinBulletsEndPACKT"/>
      </w:pPr>
      <w:r>
        <w:t xml:space="preserve">    </w:t>
      </w:r>
      <w:proofErr w:type="spellStart"/>
      <w:r w:rsidR="008701A5">
        <w:t>xWebAppPool</w:t>
      </w:r>
      <w:proofErr w:type="spellEnd"/>
      <w:r>
        <w:t xml:space="preserve"> </w:t>
      </w:r>
      <w:proofErr w:type="spellStart"/>
      <w:r w:rsidR="008701A5">
        <w:t>ReskitAppPool</w:t>
      </w:r>
      <w:proofErr w:type="spellEnd"/>
      <w:r>
        <w:t xml:space="preserve"> </w:t>
      </w:r>
      <w:r w:rsidR="008701A5">
        <w:t>{</w:t>
      </w:r>
    </w:p>
    <w:p w14:paraId="13D70064" w14:textId="46B90397" w:rsidR="008701A5" w:rsidRDefault="0039634A" w:rsidP="00330CB2">
      <w:pPr>
        <w:pStyle w:val="CodeWithinBulletsEndPACKT"/>
      </w:pPr>
      <w:r>
        <w:t xml:space="preserve">      </w:t>
      </w:r>
      <w:r w:rsidR="008701A5">
        <w:t>Name</w:t>
      </w:r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RKAppPool</w:t>
      </w:r>
      <w:proofErr w:type="spellEnd"/>
      <w:r w:rsidR="008701A5">
        <w:t>'</w:t>
      </w:r>
    </w:p>
    <w:p w14:paraId="3A36C875" w14:textId="50E17457" w:rsidR="008701A5" w:rsidRDefault="0039634A" w:rsidP="00330CB2">
      <w:pPr>
        <w:pStyle w:val="CodeWithinBulletsEndPACKT"/>
      </w:pPr>
      <w:r>
        <w:t xml:space="preserve">      </w:t>
      </w:r>
      <w:r w:rsidR="008701A5">
        <w:t>Ensure</w:t>
      </w:r>
      <w:r>
        <w:t xml:space="preserve"> </w:t>
      </w:r>
      <w:r w:rsidR="008701A5">
        <w:t>=</w:t>
      </w:r>
      <w:r>
        <w:t xml:space="preserve"> </w:t>
      </w:r>
      <w:r w:rsidR="008701A5">
        <w:t>'Present'</w:t>
      </w:r>
    </w:p>
    <w:p w14:paraId="62B4F8F5" w14:textId="2F52E72C" w:rsidR="008701A5" w:rsidRDefault="0039634A" w:rsidP="00330CB2">
      <w:pPr>
        <w:pStyle w:val="CodeWithinBulletsEndPACKT"/>
      </w:pPr>
      <w:r>
        <w:t xml:space="preserve">      </w:t>
      </w:r>
      <w:r w:rsidR="008701A5">
        <w:t>State</w:t>
      </w:r>
      <w:r>
        <w:t xml:space="preserve"> </w:t>
      </w:r>
      <w:r w:rsidR="008701A5">
        <w:t>=</w:t>
      </w:r>
      <w:r>
        <w:t xml:space="preserve"> </w:t>
      </w:r>
      <w:r w:rsidR="008701A5">
        <w:t>'Started'</w:t>
      </w:r>
    </w:p>
    <w:p w14:paraId="53BFC1A5" w14:textId="71087B1A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DependsOn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'[File]</w:t>
      </w:r>
      <w:proofErr w:type="spellStart"/>
      <w:r w:rsidR="008701A5">
        <w:t>RKAppFiles</w:t>
      </w:r>
      <w:proofErr w:type="spellEnd"/>
      <w:r w:rsidR="008701A5">
        <w:t>'</w:t>
      </w:r>
      <w:r>
        <w:t xml:space="preserve"> </w:t>
      </w:r>
    </w:p>
    <w:p w14:paraId="7E74AD55" w14:textId="05F3A8DC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</w:p>
    <w:p w14:paraId="5D2A8047" w14:textId="210B4902" w:rsidR="008701A5" w:rsidRDefault="0039634A" w:rsidP="00330CB2">
      <w:pPr>
        <w:pStyle w:val="CodeWithinBulletsEndPACKT"/>
      </w:pPr>
      <w:r>
        <w:t xml:space="preserve">    </w:t>
      </w:r>
      <w:proofErr w:type="spellStart"/>
      <w:r w:rsidR="008701A5">
        <w:t>xWebApplication</w:t>
      </w:r>
      <w:proofErr w:type="spellEnd"/>
      <w:r>
        <w:t xml:space="preserve"> </w:t>
      </w:r>
      <w:proofErr w:type="spellStart"/>
      <w:r w:rsidR="008701A5">
        <w:t>ReskitAppPool</w:t>
      </w:r>
      <w:proofErr w:type="spellEnd"/>
      <w:r>
        <w:t xml:space="preserve"> </w:t>
      </w:r>
      <w:r w:rsidR="008701A5">
        <w:t>{</w:t>
      </w:r>
    </w:p>
    <w:p w14:paraId="4287FAEF" w14:textId="4499864A" w:rsidR="008701A5" w:rsidRDefault="0039634A" w:rsidP="00330CB2">
      <w:pPr>
        <w:pStyle w:val="CodeWithinBulletsEndPACKT"/>
      </w:pPr>
      <w:r>
        <w:t xml:space="preserve">      </w:t>
      </w:r>
      <w:r w:rsidR="008701A5">
        <w:t>Website</w:t>
      </w:r>
      <w:r>
        <w:t xml:space="preserve"> </w:t>
      </w:r>
      <w:r w:rsidR="008701A5">
        <w:t>=</w:t>
      </w:r>
      <w:r>
        <w:t xml:space="preserve"> </w:t>
      </w:r>
      <w:r w:rsidR="008701A5">
        <w:t>'Default</w:t>
      </w:r>
      <w:r>
        <w:t xml:space="preserve"> </w:t>
      </w:r>
      <w:r w:rsidR="008701A5">
        <w:t>Web</w:t>
      </w:r>
      <w:r>
        <w:t xml:space="preserve"> </w:t>
      </w:r>
      <w:r w:rsidR="008701A5">
        <w:t>Site'</w:t>
      </w:r>
    </w:p>
    <w:p w14:paraId="75B2862D" w14:textId="086AA20A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WebAppPool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RKAppPool</w:t>
      </w:r>
      <w:proofErr w:type="spellEnd"/>
      <w:r w:rsidR="008701A5">
        <w:t>'</w:t>
      </w:r>
    </w:p>
    <w:p w14:paraId="5CD26701" w14:textId="1CCF68F2" w:rsidR="008701A5" w:rsidRDefault="0039634A" w:rsidP="00330CB2">
      <w:pPr>
        <w:pStyle w:val="CodeWithinBulletsEndPACKT"/>
      </w:pPr>
      <w:r>
        <w:t xml:space="preserve">      </w:t>
      </w:r>
      <w:r w:rsidR="008701A5">
        <w:t>Name</w:t>
      </w:r>
      <w:r>
        <w:t xml:space="preserve"> </w:t>
      </w:r>
      <w:r w:rsidR="008701A5">
        <w:t>=</w:t>
      </w:r>
      <w:r>
        <w:t xml:space="preserve"> </w:t>
      </w:r>
      <w:r w:rsidR="008701A5">
        <w:t>'</w:t>
      </w:r>
      <w:proofErr w:type="spellStart"/>
      <w:r w:rsidR="008701A5">
        <w:t>ReskitApp</w:t>
      </w:r>
      <w:proofErr w:type="spellEnd"/>
      <w:r w:rsidR="008701A5">
        <w:t>'</w:t>
      </w:r>
    </w:p>
    <w:p w14:paraId="0EC6788B" w14:textId="0E6E22C8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PhysicalPath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'C:\</w:t>
      </w:r>
      <w:proofErr w:type="spellStart"/>
      <w:r w:rsidR="008701A5">
        <w:t>ReskitApp</w:t>
      </w:r>
      <w:proofErr w:type="spellEnd"/>
      <w:r w:rsidR="008701A5">
        <w:t>\'</w:t>
      </w:r>
    </w:p>
    <w:p w14:paraId="6F0B248A" w14:textId="0266DFFD" w:rsidR="008701A5" w:rsidRDefault="0039634A" w:rsidP="00330CB2">
      <w:pPr>
        <w:pStyle w:val="CodeWithinBulletsEndPACKT"/>
      </w:pPr>
      <w:r>
        <w:t xml:space="preserve">      </w:t>
      </w:r>
      <w:r w:rsidR="008701A5">
        <w:t>Ensure</w:t>
      </w:r>
      <w:r>
        <w:t xml:space="preserve"> </w:t>
      </w:r>
      <w:r w:rsidR="008701A5">
        <w:t>=</w:t>
      </w:r>
      <w:r>
        <w:t xml:space="preserve"> </w:t>
      </w:r>
      <w:r w:rsidR="008701A5">
        <w:t>'Present'</w:t>
      </w:r>
    </w:p>
    <w:p w14:paraId="1985BD3E" w14:textId="473BFC54" w:rsidR="008701A5" w:rsidRDefault="0039634A" w:rsidP="00330CB2">
      <w:pPr>
        <w:pStyle w:val="CodeWithinBulletsEndPACKT"/>
      </w:pPr>
      <w:r>
        <w:t xml:space="preserve">      </w:t>
      </w:r>
      <w:proofErr w:type="spellStart"/>
      <w:r w:rsidR="008701A5">
        <w:t>DependsOn</w:t>
      </w:r>
      <w:proofErr w:type="spellEnd"/>
      <w:r>
        <w:t xml:space="preserve"> </w:t>
      </w:r>
      <w:r w:rsidR="008701A5">
        <w:t>=</w:t>
      </w:r>
      <w:r>
        <w:t xml:space="preserve"> </w:t>
      </w:r>
      <w:r w:rsidR="008701A5">
        <w:t>'[</w:t>
      </w:r>
      <w:proofErr w:type="spellStart"/>
      <w:r w:rsidR="008701A5">
        <w:t>xWebAppPool</w:t>
      </w:r>
      <w:proofErr w:type="spellEnd"/>
      <w:r w:rsidR="008701A5">
        <w:t>]</w:t>
      </w:r>
      <w:proofErr w:type="spellStart"/>
      <w:r w:rsidR="008701A5">
        <w:t>ReskitAppPool</w:t>
      </w:r>
      <w:proofErr w:type="spellEnd"/>
      <w:r w:rsidR="008701A5">
        <w:t>'</w:t>
      </w:r>
      <w:r>
        <w:t xml:space="preserve"> </w:t>
      </w:r>
    </w:p>
    <w:p w14:paraId="3AB9B7C9" w14:textId="292BE8BB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  <w:r>
        <w:t xml:space="preserve"> </w:t>
      </w:r>
    </w:p>
    <w:p w14:paraId="01CC5FB5" w14:textId="59C26C6C" w:rsidR="008701A5" w:rsidRDefault="0039634A" w:rsidP="00330CB2">
      <w:pPr>
        <w:pStyle w:val="CodeWithinBulletsEndPACKT"/>
      </w:pPr>
      <w:r>
        <w:t xml:space="preserve">    </w:t>
      </w:r>
      <w:r w:rsidR="008701A5">
        <w:t>Log</w:t>
      </w:r>
      <w:r>
        <w:t xml:space="preserve"> </w:t>
      </w:r>
      <w:r w:rsidR="008701A5">
        <w:t>Completed</w:t>
      </w:r>
      <w:r>
        <w:t xml:space="preserve"> </w:t>
      </w:r>
      <w:r w:rsidR="008701A5">
        <w:t>{</w:t>
      </w:r>
    </w:p>
    <w:p w14:paraId="18805363" w14:textId="369555FD" w:rsidR="008701A5" w:rsidRDefault="0039634A" w:rsidP="00330CB2">
      <w:pPr>
        <w:pStyle w:val="CodeWithinBulletsEndPACKT"/>
      </w:pPr>
      <w:r>
        <w:t xml:space="preserve">      </w:t>
      </w:r>
      <w:r w:rsidR="008701A5">
        <w:t>Message</w:t>
      </w:r>
      <w:r>
        <w:t xml:space="preserve"> </w:t>
      </w:r>
      <w:r w:rsidR="008701A5">
        <w:t>=</w:t>
      </w:r>
      <w:r>
        <w:t xml:space="preserve"> </w:t>
      </w:r>
      <w:r w:rsidR="008701A5">
        <w:t>'Finished</w:t>
      </w:r>
      <w:r>
        <w:t xml:space="preserve"> </w:t>
      </w:r>
      <w:r w:rsidR="008701A5">
        <w:t>Configuring</w:t>
      </w:r>
      <w:r>
        <w:t xml:space="preserve"> </w:t>
      </w:r>
      <w:proofErr w:type="spellStart"/>
      <w:r w:rsidR="008701A5">
        <w:t>ReskitAp</w:t>
      </w:r>
      <w:proofErr w:type="spellEnd"/>
      <w:r>
        <w:t xml:space="preserve"> </w:t>
      </w:r>
      <w:r w:rsidR="008701A5">
        <w:t>via</w:t>
      </w:r>
      <w:r>
        <w:t xml:space="preserve"> </w:t>
      </w:r>
      <w:r w:rsidR="008701A5">
        <w:t>DSC'</w:t>
      </w:r>
    </w:p>
    <w:p w14:paraId="0E0BAC07" w14:textId="13A560D9" w:rsidR="008701A5" w:rsidRDefault="0039634A" w:rsidP="00330CB2">
      <w:pPr>
        <w:pStyle w:val="CodeWithinBulletsEndPACKT"/>
      </w:pPr>
      <w:r>
        <w:t xml:space="preserve">    </w:t>
      </w:r>
      <w:r w:rsidR="008701A5">
        <w:t>}</w:t>
      </w:r>
      <w:r>
        <w:t xml:space="preserve">         </w:t>
      </w:r>
    </w:p>
    <w:p w14:paraId="70D32F5A" w14:textId="08152888" w:rsidR="008701A5" w:rsidRDefault="0039634A" w:rsidP="00330CB2">
      <w:pPr>
        <w:pStyle w:val="CodeWithinBulletsEndPACKT"/>
      </w:pPr>
      <w:r>
        <w:lastRenderedPageBreak/>
        <w:t xml:space="preserve">    </w:t>
      </w:r>
      <w:r w:rsidR="008701A5">
        <w:t>}</w:t>
      </w:r>
      <w:r>
        <w:t xml:space="preserve"> </w:t>
      </w:r>
      <w:r w:rsidR="008701A5">
        <w:t>#</w:t>
      </w:r>
      <w:r>
        <w:t xml:space="preserve"> </w:t>
      </w:r>
      <w:r w:rsidR="008701A5">
        <w:t>End</w:t>
      </w:r>
      <w:r>
        <w:t xml:space="preserve"> </w:t>
      </w:r>
      <w:r w:rsidR="008701A5">
        <w:t>of</w:t>
      </w:r>
      <w:r>
        <w:t xml:space="preserve"> </w:t>
      </w:r>
      <w:r w:rsidR="008701A5">
        <w:t>SRV2</w:t>
      </w:r>
      <w:r>
        <w:t xml:space="preserve"> </w:t>
      </w:r>
      <w:r w:rsidR="008701A5">
        <w:t>Configuration</w:t>
      </w:r>
    </w:p>
    <w:p w14:paraId="70CC9357" w14:textId="2ABC7C00" w:rsidR="008701A5" w:rsidRDefault="008701A5" w:rsidP="00330CB2">
      <w:pPr>
        <w:pStyle w:val="CodeWithinBulletsEndPACKT"/>
      </w:pPr>
      <w:r>
        <w:t>}</w:t>
      </w:r>
      <w:r w:rsidR="0039634A">
        <w:t xml:space="preserve"> </w:t>
      </w:r>
      <w:r>
        <w:t>#</w:t>
      </w:r>
      <w:r w:rsidR="0039634A">
        <w:t xml:space="preserve"> </w:t>
      </w:r>
      <w:r>
        <w:t>End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</w:p>
    <w:p w14:paraId="733D765A" w14:textId="79750D60" w:rsidR="008701A5" w:rsidRDefault="008701A5" w:rsidP="006739FE">
      <w:pPr>
        <w:pStyle w:val="NumberedBulletPACKT"/>
      </w:pP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to</w:t>
      </w:r>
      <w:r w:rsidR="0039634A">
        <w:t xml:space="preserve"> </w:t>
      </w:r>
      <w:r>
        <w:t>compile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7F23D61" w14:textId="1F1B9813" w:rsidR="008701A5" w:rsidRDefault="008701A5" w:rsidP="00330CB2">
      <w:pPr>
        <w:pStyle w:val="CodeWithinBulletsEndPACKT"/>
      </w:pPr>
      <w:r>
        <w:t>RKAppSRV2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  <w:r w:rsidR="0039634A">
        <w:t xml:space="preserve"> </w:t>
      </w:r>
    </w:p>
    <w:p w14:paraId="43296E42" w14:textId="73BF7281" w:rsidR="008701A5" w:rsidRDefault="008701A5" w:rsidP="006739FE">
      <w:pPr>
        <w:pStyle w:val="NumberedBulletPACKT"/>
      </w:pP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777A069" w14:textId="333F6A9C" w:rsidR="008701A5" w:rsidRDefault="008701A5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proofErr w:type="gramStart"/>
      <w:r>
        <w:t>C:\DSC</w:t>
      </w:r>
      <w:r w:rsidR="0039634A">
        <w:t xml:space="preserve">  </w:t>
      </w:r>
      <w:r>
        <w:t>-</w:t>
      </w:r>
      <w:proofErr w:type="gramEnd"/>
      <w:r>
        <w:t>Verbose</w:t>
      </w:r>
      <w:r w:rsidR="0039634A">
        <w:t xml:space="preserve"> </w:t>
      </w:r>
      <w:r>
        <w:t>-Wait</w:t>
      </w:r>
    </w:p>
    <w:p w14:paraId="3351AC18" w14:textId="3D3AC4B3" w:rsidR="008701A5" w:rsidRDefault="008701A5" w:rsidP="006739FE">
      <w:pPr>
        <w:pStyle w:val="NumberedBulletPACKT"/>
      </w:pPr>
      <w:r>
        <w:t>Test</w:t>
      </w:r>
      <w:r w:rsidR="0039634A">
        <w:t xml:space="preserve"> </w:t>
      </w:r>
      <w:r>
        <w:t>the</w:t>
      </w:r>
      <w:r w:rsidR="0039634A">
        <w:t xml:space="preserve"> </w:t>
      </w:r>
      <w:r>
        <w:t>result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F43E74A" w14:textId="34701DAB" w:rsidR="008701A5" w:rsidRDefault="008701A5" w:rsidP="00330CB2">
      <w:pPr>
        <w:pStyle w:val="CodeWithinBulletsEndPACKT"/>
      </w:pPr>
      <w:r>
        <w:t>Start-Process</w:t>
      </w:r>
      <w:r w:rsidR="0039634A">
        <w:t xml:space="preserve"> </w:t>
      </w:r>
      <w:r>
        <w:t>'HTTP://SRV2.Reskit.Org/</w:t>
      </w:r>
      <w:proofErr w:type="spellStart"/>
      <w:r>
        <w:t>ReskitApp</w:t>
      </w:r>
      <w:proofErr w:type="spellEnd"/>
      <w:r>
        <w:t>/'</w:t>
      </w:r>
      <w:r w:rsidR="0039634A">
        <w:t xml:space="preserve"> </w:t>
      </w:r>
    </w:p>
    <w:p w14:paraId="4B0CE22A" w14:textId="7D85F99C" w:rsidR="008701A5" w:rsidRPr="00490C0B" w:rsidRDefault="008701A5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484D4EC2" w14:textId="30BB030C" w:rsidR="008701A5" w:rsidRDefault="008701A5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clear</w:t>
      </w:r>
      <w:r w:rsidR="0039634A">
        <w:t xml:space="preserve"> </w:t>
      </w:r>
      <w:r>
        <w:t>out</w:t>
      </w:r>
      <w:r w:rsidR="0039634A">
        <w:t xml:space="preserve"> </w:t>
      </w:r>
      <w:r>
        <w:t>any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58D338B9" w14:textId="65EB34BF" w:rsidR="008701A5" w:rsidRDefault="008701A5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document,</w:t>
      </w:r>
      <w:r w:rsidR="0039634A">
        <w:t xml:space="preserve"> </w:t>
      </w:r>
      <w:r w:rsidRPr="000C66E6">
        <w:rPr>
          <w:rStyle w:val="CodeInTextPACKT"/>
        </w:rPr>
        <w:t>RKAppSRV2</w:t>
      </w:r>
      <w:r>
        <w:t>.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also</w:t>
      </w:r>
      <w:r w:rsidR="0039634A">
        <w:t xml:space="preserve"> </w:t>
      </w:r>
      <w:r>
        <w:t>produces</w:t>
      </w:r>
      <w:r w:rsidR="0039634A">
        <w:t xml:space="preserve"> </w:t>
      </w:r>
      <w:r>
        <w:t>no</w:t>
      </w:r>
      <w:r w:rsidR="0039634A">
        <w:t xml:space="preserve"> </w:t>
      </w:r>
      <w:r>
        <w:t>screen</w:t>
      </w:r>
      <w:r w:rsidR="0039634A">
        <w:t xml:space="preserve"> </w:t>
      </w:r>
      <w:r>
        <w:t>output.</w:t>
      </w:r>
    </w:p>
    <w:p w14:paraId="3A33FFA7" w14:textId="29DA0A88" w:rsidR="008701A5" w:rsidRDefault="008701A5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by</w:t>
      </w:r>
      <w:r w:rsidR="0039634A">
        <w:t xml:space="preserve"> </w:t>
      </w:r>
      <w:r>
        <w:t>executing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RKAppSRV2</w:t>
      </w:r>
      <w:r w:rsidR="0039634A">
        <w:t xml:space="preserve"> </w:t>
      </w:r>
      <w:r>
        <w:t>function,</w:t>
      </w:r>
      <w:r w:rsidR="0039634A">
        <w:t xml:space="preserve"> </w:t>
      </w:r>
      <w:r>
        <w:t>which</w:t>
      </w:r>
      <w:r w:rsidR="0039634A">
        <w:t xml:space="preserve"> </w:t>
      </w:r>
      <w:r>
        <w:t>should</w:t>
      </w:r>
      <w:r w:rsidR="0039634A">
        <w:t xml:space="preserve"> </w:t>
      </w:r>
      <w:r>
        <w:t>yield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shown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screenshot:</w:t>
      </w:r>
    </w:p>
    <w:p w14:paraId="77E37977" w14:textId="2F4387DA" w:rsidR="008701A5" w:rsidRDefault="008701A5" w:rsidP="006739FE">
      <w:pPr>
        <w:pStyle w:val="FigurePACKT"/>
      </w:pPr>
      <w:r>
        <w:rPr>
          <w:noProof/>
        </w:rPr>
        <w:drawing>
          <wp:inline distT="0" distB="0" distL="0" distR="0" wp14:anchorId="19C23190" wp14:editId="4C3F30E4">
            <wp:extent cx="4140200" cy="1308100"/>
            <wp:effectExtent l="0" t="0" r="0" b="6350"/>
            <wp:docPr id="50" name="Picture 5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B53A" w14:textId="1EBEC1B1" w:rsidR="008701A5" w:rsidRDefault="008701A5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deploy</w:t>
      </w:r>
      <w:r w:rsidR="0039634A">
        <w:t xml:space="preserve"> </w:t>
      </w:r>
      <w:r>
        <w:t>this</w:t>
      </w:r>
      <w:r w:rsidR="0039634A">
        <w:t xml:space="preserve"> </w:t>
      </w:r>
      <w:r>
        <w:t>new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-Wait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switches,</w:t>
      </w:r>
      <w:r w:rsidR="0039634A">
        <w:t xml:space="preserve"> </w:t>
      </w:r>
      <w:r>
        <w:t>producing</w:t>
      </w:r>
      <w:r w:rsidR="0039634A">
        <w:t xml:space="preserve"> </w:t>
      </w:r>
      <w:r>
        <w:t>an</w:t>
      </w:r>
      <w:r w:rsidR="0039634A">
        <w:t xml:space="preserve"> </w:t>
      </w:r>
      <w:r>
        <w:t>output</w:t>
      </w:r>
      <w:r w:rsidR="0039634A">
        <w:t xml:space="preserve"> </w:t>
      </w:r>
      <w:r>
        <w:t>like</w:t>
      </w:r>
      <w:r w:rsidR="0039634A">
        <w:t xml:space="preserve"> </w:t>
      </w:r>
      <w:r>
        <w:t>the</w:t>
      </w:r>
      <w:r w:rsidR="0039634A">
        <w:t xml:space="preserve"> </w:t>
      </w:r>
      <w:r>
        <w:t>following:</w:t>
      </w:r>
    </w:p>
    <w:p w14:paraId="5EB05A98" w14:textId="62159A59" w:rsidR="008701A5" w:rsidRDefault="008701A5" w:rsidP="006739FE">
      <w:pPr>
        <w:pStyle w:val="FigurePACKT"/>
      </w:pPr>
      <w:r>
        <w:rPr>
          <w:noProof/>
        </w:rPr>
        <w:lastRenderedPageBreak/>
        <w:drawing>
          <wp:inline distT="0" distB="0" distL="0" distR="0" wp14:anchorId="49F42C04" wp14:editId="59245675">
            <wp:extent cx="5943600" cy="5214620"/>
            <wp:effectExtent l="0" t="0" r="0" b="5080"/>
            <wp:docPr id="49" name="Picture 4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620B" w14:textId="03F071D5" w:rsidR="008701A5" w:rsidRDefault="008701A5" w:rsidP="006739FE">
      <w:pPr>
        <w:pStyle w:val="NormalPACKT"/>
      </w:pPr>
      <w:r>
        <w:t>Finally,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web</w:t>
      </w:r>
      <w:r w:rsidR="0039634A">
        <w:t xml:space="preserve"> </w:t>
      </w:r>
      <w:r>
        <w:t>pages</w:t>
      </w:r>
      <w:r w:rsidR="0039634A">
        <w:t xml:space="preserve"> </w:t>
      </w:r>
      <w:r>
        <w:t>created</w:t>
      </w:r>
      <w:r w:rsidR="0039634A">
        <w:t xml:space="preserve"> </w:t>
      </w:r>
      <w:r>
        <w:t>by</w:t>
      </w:r>
      <w:r w:rsidR="0039634A">
        <w:t xml:space="preserve"> </w:t>
      </w:r>
      <w:r>
        <w:t>the</w:t>
      </w:r>
      <w:r w:rsidR="0039634A">
        <w:t xml:space="preserve"> </w:t>
      </w:r>
      <w:r>
        <w:t>earlier</w:t>
      </w:r>
      <w:r w:rsidR="0039634A">
        <w:t xml:space="preserve"> </w:t>
      </w:r>
      <w:r>
        <w:t>steps.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first</w:t>
      </w:r>
      <w:r w:rsidR="0039634A">
        <w:t xml:space="preserve"> </w:t>
      </w:r>
      <w:r>
        <w:t>navigate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home</w:t>
      </w:r>
      <w:r w:rsidR="0039634A">
        <w:t xml:space="preserve"> </w:t>
      </w:r>
      <w:r>
        <w:t>page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application,</w:t>
      </w:r>
      <w:r w:rsidR="0039634A">
        <w:t xml:space="preserve"> </w:t>
      </w:r>
      <w:r>
        <w:t>using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should</w:t>
      </w:r>
      <w:r w:rsidR="0039634A">
        <w:t xml:space="preserve"> </w:t>
      </w:r>
      <w:r>
        <w:t>see</w:t>
      </w:r>
      <w:r w:rsidR="0039634A">
        <w:t xml:space="preserve"> </w:t>
      </w:r>
      <w:r>
        <w:t>the</w:t>
      </w:r>
      <w:r w:rsidR="0039634A">
        <w:t xml:space="preserve"> </w:t>
      </w:r>
      <w:r>
        <w:t>following:</w:t>
      </w:r>
    </w:p>
    <w:p w14:paraId="740E1E41" w14:textId="0C410C49" w:rsidR="008701A5" w:rsidRDefault="008701A5" w:rsidP="006739FE">
      <w:pPr>
        <w:pStyle w:val="FigurePACKT"/>
      </w:pPr>
      <w:r>
        <w:rPr>
          <w:noProof/>
        </w:rPr>
        <w:lastRenderedPageBreak/>
        <w:drawing>
          <wp:inline distT="0" distB="0" distL="0" distR="0" wp14:anchorId="374972F7" wp14:editId="77DA4975">
            <wp:extent cx="5943600" cy="2486025"/>
            <wp:effectExtent l="0" t="0" r="0" b="9525"/>
            <wp:docPr id="48" name="Picture 4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90C8" w14:textId="143F6FDB" w:rsidR="008701A5" w:rsidRDefault="008701A5" w:rsidP="006739FE">
      <w:pPr>
        <w:pStyle w:val="NormalPACKT"/>
      </w:pP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page,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click</w:t>
      </w:r>
      <w:r w:rsidR="0039634A">
        <w:t xml:space="preserve"> </w:t>
      </w:r>
      <w:r>
        <w:t>to</w:t>
      </w:r>
      <w:r w:rsidR="0039634A">
        <w:t xml:space="preserve"> </w:t>
      </w:r>
      <w:r>
        <w:t>page</w:t>
      </w:r>
      <w:r w:rsidR="0039634A">
        <w:t xml:space="preserve"> </w:t>
      </w:r>
      <w:r>
        <w:t>2,</w:t>
      </w:r>
      <w:r w:rsidR="0039634A">
        <w:t xml:space="preserve"> </w:t>
      </w:r>
      <w:r>
        <w:t>you</w:t>
      </w:r>
      <w:r w:rsidR="0039634A">
        <w:t xml:space="preserve"> </w:t>
      </w:r>
      <w:r>
        <w:t>should</w:t>
      </w:r>
      <w:r w:rsidR="0039634A">
        <w:t xml:space="preserve"> </w:t>
      </w:r>
      <w:r>
        <w:t>see</w:t>
      </w:r>
      <w:r w:rsidR="0039634A">
        <w:t xml:space="preserve"> </w:t>
      </w:r>
      <w:r>
        <w:t>this:</w:t>
      </w:r>
    </w:p>
    <w:p w14:paraId="3CDE3B86" w14:textId="3399C5A6" w:rsidR="008701A5" w:rsidRDefault="008701A5" w:rsidP="006739FE">
      <w:pPr>
        <w:pStyle w:val="FigurePACKT"/>
      </w:pPr>
      <w:r>
        <w:rPr>
          <w:noProof/>
        </w:rPr>
        <w:drawing>
          <wp:inline distT="0" distB="0" distL="0" distR="0" wp14:anchorId="17CC3B95" wp14:editId="0CDDC9F7">
            <wp:extent cx="5943600" cy="1483360"/>
            <wp:effectExtent l="0" t="0" r="0" b="2540"/>
            <wp:docPr id="47" name="Picture 4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489D" w14:textId="4719AE52" w:rsidR="008701A5" w:rsidRPr="00490C0B" w:rsidRDefault="008701A5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37548D12" w14:textId="09E46D02" w:rsidR="008701A5" w:rsidRDefault="008701A5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created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that</w:t>
      </w:r>
      <w:r w:rsidR="0039634A">
        <w:t xml:space="preserve"> </w:t>
      </w:r>
      <w:r>
        <w:t>does</w:t>
      </w:r>
      <w:r w:rsidR="0039634A">
        <w:t xml:space="preserve"> </w:t>
      </w:r>
      <w:r>
        <w:t>the</w:t>
      </w:r>
      <w:r w:rsidR="0039634A">
        <w:t xml:space="preserve"> </w:t>
      </w:r>
      <w:r>
        <w:t>following:</w:t>
      </w:r>
    </w:p>
    <w:p w14:paraId="41B4C3CE" w14:textId="6D36E2DA" w:rsidR="008701A5" w:rsidRDefault="008701A5" w:rsidP="006739FE">
      <w:pPr>
        <w:pStyle w:val="BulletPACKT"/>
      </w:pPr>
      <w:r>
        <w:t>Configures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with</w:t>
      </w:r>
      <w:r w:rsidR="0039634A">
        <w:t xml:space="preserve"> </w:t>
      </w:r>
      <w:r>
        <w:t>two</w:t>
      </w:r>
      <w:r w:rsidR="0039634A">
        <w:t xml:space="preserve"> </w:t>
      </w:r>
      <w:r>
        <w:t>Windows</w:t>
      </w:r>
      <w:r w:rsidR="0039634A">
        <w:t xml:space="preserve"> </w:t>
      </w:r>
      <w:r>
        <w:t>features</w:t>
      </w:r>
      <w:r w:rsidR="0039634A">
        <w:t xml:space="preserve"> </w:t>
      </w:r>
      <w:r>
        <w:t>(</w:t>
      </w:r>
      <w:r w:rsidRPr="000C66E6">
        <w:rPr>
          <w:rStyle w:val="CodeInTextPACKT"/>
        </w:rPr>
        <w:t>Web-Server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Web-</w:t>
      </w:r>
      <w:proofErr w:type="spellStart"/>
      <w:r w:rsidRPr="000C66E6">
        <w:rPr>
          <w:rStyle w:val="CodeInTextPACKT"/>
        </w:rPr>
        <w:t>Mgmt</w:t>
      </w:r>
      <w:proofErr w:type="spellEnd"/>
      <w:r w:rsidRPr="000C66E6">
        <w:rPr>
          <w:rStyle w:val="CodeInTextPACKT"/>
        </w:rPr>
        <w:t>-Tools</w:t>
      </w:r>
      <w:r>
        <w:t>)</w:t>
      </w:r>
    </w:p>
    <w:p w14:paraId="4EC88EA0" w14:textId="76A29F2C" w:rsidR="008701A5" w:rsidRDefault="008701A5" w:rsidP="006739FE">
      <w:pPr>
        <w:pStyle w:val="BulletPACKT"/>
      </w:pPr>
      <w:r>
        <w:t>Copies</w:t>
      </w:r>
      <w:r w:rsidR="0039634A">
        <w:t xml:space="preserve"> </w:t>
      </w:r>
      <w:r>
        <w:t>the</w:t>
      </w:r>
      <w:r w:rsidR="0039634A">
        <w:t xml:space="preserve"> </w:t>
      </w:r>
      <w:r>
        <w:t>application's</w:t>
      </w:r>
      <w:r w:rsidR="0039634A">
        <w:t xml:space="preserve"> </w:t>
      </w:r>
      <w:r>
        <w:t>source</w:t>
      </w:r>
      <w:r w:rsidR="0039634A">
        <w:t xml:space="preserve"> </w:t>
      </w:r>
      <w:r>
        <w:t>files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DC1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</w:p>
    <w:p w14:paraId="7F147354" w14:textId="54785B6C" w:rsidR="008701A5" w:rsidRDefault="008701A5" w:rsidP="006739FE">
      <w:pPr>
        <w:pStyle w:val="BulletPACKT"/>
      </w:pPr>
      <w:r>
        <w:t>Creates</w:t>
      </w:r>
      <w:r w:rsidR="0039634A">
        <w:t xml:space="preserve"> </w:t>
      </w:r>
      <w:r>
        <w:t>an</w:t>
      </w:r>
      <w:r w:rsidR="0039634A">
        <w:t xml:space="preserve"> </w:t>
      </w:r>
      <w:r>
        <w:t>application</w:t>
      </w:r>
      <w:r w:rsidR="0039634A">
        <w:t xml:space="preserve"> </w:t>
      </w:r>
      <w:r>
        <w:t>pool,</w:t>
      </w:r>
      <w:r w:rsidR="0039634A">
        <w:t xml:space="preserve"> </w:t>
      </w:r>
      <w:proofErr w:type="spellStart"/>
      <w:r w:rsidRPr="000C66E6">
        <w:rPr>
          <w:rStyle w:val="CodeInTextPACKT"/>
        </w:rPr>
        <w:t>RKAppPool</w:t>
      </w:r>
      <w:proofErr w:type="spellEnd"/>
    </w:p>
    <w:p w14:paraId="4E994A3C" w14:textId="49962417" w:rsidR="008701A5" w:rsidRDefault="008701A5" w:rsidP="006739FE">
      <w:pPr>
        <w:pStyle w:val="BulletPACKT"/>
      </w:pPr>
      <w:r>
        <w:t>Creates</w:t>
      </w:r>
      <w:r w:rsidR="0039634A">
        <w:t xml:space="preserve"> </w:t>
      </w:r>
      <w:r>
        <w:t>an</w:t>
      </w:r>
      <w:r w:rsidR="0039634A">
        <w:t xml:space="preserve"> </w:t>
      </w:r>
      <w:r>
        <w:t>IIS</w:t>
      </w:r>
      <w:r w:rsidR="0039634A">
        <w:t xml:space="preserve"> </w:t>
      </w:r>
      <w:r>
        <w:t>web</w:t>
      </w:r>
      <w:r w:rsidR="0039634A">
        <w:t xml:space="preserve"> </w:t>
      </w:r>
      <w:r>
        <w:t>application,</w:t>
      </w:r>
      <w:r w:rsidR="0039634A">
        <w:t xml:space="preserve"> </w:t>
      </w:r>
      <w:proofErr w:type="spellStart"/>
      <w:r w:rsidRPr="000C66E6">
        <w:rPr>
          <w:rStyle w:val="CodeInTextPACKT"/>
        </w:rPr>
        <w:t>ReskitApp</w:t>
      </w:r>
      <w:proofErr w:type="spellEnd"/>
    </w:p>
    <w:p w14:paraId="69C1CF37" w14:textId="3C57DCF0" w:rsidR="008701A5" w:rsidRDefault="008701A5" w:rsidP="006739FE">
      <w:pPr>
        <w:pStyle w:val="NormalPACKT"/>
      </w:pP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also</w:t>
      </w:r>
      <w:r w:rsidR="0039634A">
        <w:t xml:space="preserve"> </w:t>
      </w:r>
      <w:r>
        <w:t>demonstrates</w:t>
      </w:r>
      <w:r w:rsidR="0039634A">
        <w:t xml:space="preserve"> </w:t>
      </w:r>
      <w:r>
        <w:t>the</w:t>
      </w:r>
      <w:r w:rsidR="0039634A">
        <w:t xml:space="preserve"> </w:t>
      </w:r>
      <w:r>
        <w:t>dependency</w:t>
      </w:r>
      <w:r w:rsidR="0039634A">
        <w:t xml:space="preserve"> </w:t>
      </w:r>
      <w:r>
        <w:t>mechanism</w:t>
      </w:r>
      <w:r w:rsidR="0039634A">
        <w:t xml:space="preserve"> </w:t>
      </w:r>
      <w:r>
        <w:t>in</w:t>
      </w:r>
      <w:r w:rsidR="0039634A">
        <w:t xml:space="preserve"> </w:t>
      </w:r>
      <w:r>
        <w:t>DSC.</w:t>
      </w:r>
      <w:r w:rsidR="0039634A">
        <w:t xml:space="preserve"> </w:t>
      </w:r>
      <w:r>
        <w:t>A</w:t>
      </w:r>
      <w:r w:rsidR="0039634A">
        <w:t xml:space="preserve"> </w:t>
      </w:r>
      <w:r>
        <w:t>dependency</w:t>
      </w:r>
      <w:r w:rsidR="0039634A">
        <w:t xml:space="preserve"> </w:t>
      </w:r>
      <w:r>
        <w:t>allows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state</w:t>
      </w:r>
      <w:r w:rsidR="0039634A">
        <w:t xml:space="preserve"> </w:t>
      </w:r>
      <w:r>
        <w:t>that</w:t>
      </w:r>
      <w:r w:rsidR="0039634A">
        <w:t xml:space="preserve"> </w:t>
      </w:r>
      <w:r>
        <w:t>a</w:t>
      </w:r>
      <w:r w:rsidR="0039634A">
        <w:t xml:space="preserve"> </w:t>
      </w:r>
      <w:r>
        <w:t>particular</w:t>
      </w:r>
      <w:r w:rsidR="0039634A">
        <w:t xml:space="preserve"> </w:t>
      </w:r>
      <w:r>
        <w:t>resource</w:t>
      </w:r>
      <w:r w:rsidR="0039634A">
        <w:t xml:space="preserve"> </w:t>
      </w:r>
      <w:r>
        <w:t>configuration</w:t>
      </w:r>
      <w:r w:rsidR="0039634A">
        <w:t xml:space="preserve"> </w:t>
      </w:r>
      <w:r>
        <w:t>can</w:t>
      </w:r>
      <w:r w:rsidR="0039634A">
        <w:t xml:space="preserve"> </w:t>
      </w:r>
      <w:r>
        <w:t>only</w:t>
      </w:r>
      <w:r w:rsidR="0039634A">
        <w:t xml:space="preserve"> </w:t>
      </w:r>
      <w:r>
        <w:t>be</w:t>
      </w:r>
      <w:r w:rsidR="0039634A">
        <w:t xml:space="preserve"> </w:t>
      </w:r>
      <w:r>
        <w:t>performed</w:t>
      </w:r>
      <w:r w:rsidR="0039634A">
        <w:t xml:space="preserve"> </w:t>
      </w:r>
      <w:r>
        <w:t>after</w:t>
      </w:r>
      <w:r w:rsidR="0039634A">
        <w:t xml:space="preserve"> </w:t>
      </w:r>
      <w:r>
        <w:t>some</w:t>
      </w:r>
      <w:r w:rsidR="0039634A">
        <w:t xml:space="preserve"> </w:t>
      </w:r>
      <w:r>
        <w:t>other</w:t>
      </w:r>
      <w:r w:rsidR="0039634A">
        <w:t xml:space="preserve"> </w:t>
      </w:r>
      <w:r>
        <w:t>resource</w:t>
      </w:r>
      <w:r w:rsidR="0039634A">
        <w:t xml:space="preserve"> </w:t>
      </w:r>
      <w:r>
        <w:t>configuration</w:t>
      </w:r>
      <w:r w:rsidR="0039634A">
        <w:t xml:space="preserve"> </w:t>
      </w:r>
      <w:r>
        <w:t>has</w:t>
      </w:r>
      <w:r w:rsidR="0039634A">
        <w:t xml:space="preserve"> </w:t>
      </w:r>
      <w:r>
        <w:t>completed.</w:t>
      </w:r>
      <w:r w:rsidR="0039634A">
        <w:t xml:space="preserve"> </w:t>
      </w: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 w:rsidRPr="000C66E6">
        <w:rPr>
          <w:rStyle w:val="CodeInTextPACKT"/>
        </w:rPr>
        <w:t>ReskitApp</w:t>
      </w:r>
      <w:proofErr w:type="spellEnd"/>
      <w:r w:rsidR="0039634A">
        <w:t xml:space="preserve"> </w:t>
      </w:r>
      <w:r>
        <w:t>application</w:t>
      </w:r>
      <w:r w:rsidR="0039634A">
        <w:t xml:space="preserve"> </w:t>
      </w:r>
      <w:r>
        <w:t>until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RKAppPool</w:t>
      </w:r>
      <w:proofErr w:type="spellEnd"/>
      <w:r w:rsidR="0039634A">
        <w:t xml:space="preserve"> </w:t>
      </w:r>
      <w:r>
        <w:t>application</w:t>
      </w:r>
      <w:r w:rsidR="0039634A">
        <w:t xml:space="preserve"> </w:t>
      </w:r>
      <w:r>
        <w:t>pool</w:t>
      </w:r>
      <w:r w:rsidR="0039634A">
        <w:t xml:space="preserve"> </w:t>
      </w:r>
      <w:r>
        <w:t>exists</w:t>
      </w:r>
      <w:r w:rsidR="0039634A">
        <w:t xml:space="preserve"> </w:t>
      </w:r>
      <w:r>
        <w:t>and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do</w:t>
      </w:r>
      <w:r w:rsidR="0039634A">
        <w:t xml:space="preserve"> </w:t>
      </w:r>
      <w:r>
        <w:t>either</w:t>
      </w:r>
      <w:r w:rsidR="0039634A">
        <w:t xml:space="preserve"> </w:t>
      </w:r>
      <w:r>
        <w:t>until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WindowsFeature</w:t>
      </w:r>
      <w:proofErr w:type="spellEnd"/>
      <w:r w:rsidR="0039634A">
        <w:t xml:space="preserve"> </w:t>
      </w:r>
      <w:r>
        <w:t>resource</w:t>
      </w:r>
      <w:r w:rsidR="0039634A">
        <w:t xml:space="preserve"> </w:t>
      </w:r>
      <w:r>
        <w:t>has</w:t>
      </w:r>
      <w:r w:rsidR="0039634A">
        <w:t xml:space="preserve"> </w:t>
      </w:r>
      <w:r>
        <w:t>finished</w:t>
      </w:r>
      <w:r w:rsidR="0039634A">
        <w:t xml:space="preserve"> </w:t>
      </w:r>
      <w:r>
        <w:t>installing</w:t>
      </w:r>
      <w:r w:rsidR="0039634A">
        <w:t xml:space="preserve"> </w:t>
      </w:r>
      <w:r>
        <w:t>IIS.</w:t>
      </w:r>
    </w:p>
    <w:p w14:paraId="4B374EA4" w14:textId="48434DDB" w:rsidR="008701A5" w:rsidRDefault="008701A5" w:rsidP="006739FE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uses</w:t>
      </w:r>
      <w:r w:rsidR="0039634A">
        <w:t xml:space="preserve"> </w:t>
      </w:r>
      <w:r>
        <w:t>the</w:t>
      </w:r>
      <w:r w:rsidR="0039634A">
        <w:t xml:space="preserve"> </w:t>
      </w:r>
      <w:r>
        <w:t>push</w:t>
      </w:r>
      <w:r w:rsidR="0039634A">
        <w:t xml:space="preserve"> </w:t>
      </w:r>
      <w:r>
        <w:t>model</w:t>
      </w:r>
      <w:r w:rsidR="0039634A">
        <w:t xml:space="preserve"> </w:t>
      </w:r>
      <w:r>
        <w:t>for</w:t>
      </w:r>
      <w:r w:rsidR="0039634A">
        <w:t xml:space="preserve"> </w:t>
      </w:r>
      <w:r>
        <w:t>DSC</w:t>
      </w:r>
      <w:r w:rsidR="0039634A">
        <w:t xml:space="preserve"> </w:t>
      </w:r>
      <w:r>
        <w:t>deployment.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manually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xWebAdministration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as</w:t>
      </w:r>
      <w:r w:rsidR="0039634A">
        <w:t xml:space="preserve"> </w:t>
      </w:r>
      <w:r>
        <w:t>part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recipe.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model</w:t>
      </w:r>
      <w:r w:rsidR="0039634A">
        <w:t xml:space="preserve"> </w:t>
      </w:r>
      <w:r>
        <w:t>to</w:t>
      </w:r>
      <w:r w:rsidR="0039634A">
        <w:t xml:space="preserve"> </w:t>
      </w:r>
      <w:r>
        <w:t>deploy</w:t>
      </w:r>
      <w:r w:rsidR="0039634A">
        <w:t xml:space="preserve"> </w:t>
      </w:r>
      <w:r>
        <w:t>DSC,</w:t>
      </w:r>
      <w:r w:rsidR="0039634A">
        <w:t xml:space="preserve"> </w:t>
      </w:r>
      <w:r>
        <w:t>target</w:t>
      </w:r>
      <w:r w:rsidR="0039634A">
        <w:t xml:space="preserve"> </w:t>
      </w:r>
      <w:r>
        <w:t>nodes</w:t>
      </w:r>
      <w:r w:rsidR="0039634A">
        <w:t xml:space="preserve"> </w:t>
      </w:r>
      <w:r>
        <w:t>can</w:t>
      </w:r>
      <w:r w:rsidR="0039634A">
        <w:t xml:space="preserve"> </w:t>
      </w:r>
      <w:r>
        <w:t>download</w:t>
      </w:r>
      <w:r w:rsidR="0039634A">
        <w:t xml:space="preserve"> </w:t>
      </w:r>
      <w:r>
        <w:t>the</w:t>
      </w:r>
      <w:r w:rsidR="0039634A">
        <w:t xml:space="preserve"> </w:t>
      </w:r>
      <w:r>
        <w:t>necessary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which</w:t>
      </w:r>
      <w:r w:rsidR="0039634A">
        <w:t xml:space="preserve"> </w:t>
      </w:r>
      <w:r>
        <w:t>greatly</w:t>
      </w:r>
      <w:r w:rsidR="0039634A">
        <w:t xml:space="preserve"> </w:t>
      </w:r>
      <w:r>
        <w:t>simplifies</w:t>
      </w:r>
      <w:r w:rsidR="0039634A">
        <w:t xml:space="preserve"> </w:t>
      </w:r>
      <w:r>
        <w:t>deployment</w:t>
      </w:r>
      <w:r w:rsidR="0039634A">
        <w:t xml:space="preserve"> </w:t>
      </w:r>
      <w:r>
        <w:t>of</w:t>
      </w:r>
      <w:r w:rsidR="0039634A">
        <w:t xml:space="preserve"> </w:t>
      </w:r>
      <w:r>
        <w:t>DSC</w:t>
      </w:r>
      <w:r w:rsidR="0039634A">
        <w:t xml:space="preserve"> </w:t>
      </w:r>
      <w:r>
        <w:t>resources.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recipes</w:t>
      </w:r>
      <w:r w:rsidR="0039634A">
        <w:t xml:space="preserve"> </w:t>
      </w:r>
      <w:r>
        <w:t>later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</w:t>
      </w:r>
      <w:r w:rsidR="0039634A">
        <w:t xml:space="preserve"> </w:t>
      </w:r>
      <w:r>
        <w:t>(</w:t>
      </w:r>
      <w:r w:rsidRPr="000C66E6">
        <w:rPr>
          <w:rStyle w:val="ItalicsPACKT"/>
        </w:rPr>
        <w:t>Implement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SMB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ItalicsPACKT"/>
        </w:rPr>
        <w:t>Implement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web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>
        <w:t>)</w:t>
      </w:r>
      <w:r w:rsidR="0039634A">
        <w:t xml:space="preserve"> </w:t>
      </w:r>
      <w:r>
        <w:t>show</w:t>
      </w:r>
      <w:r w:rsidR="0039634A">
        <w:t xml:space="preserve"> </w:t>
      </w:r>
      <w:r>
        <w:t>you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</w:p>
    <w:p w14:paraId="364F42DA" w14:textId="641BD047" w:rsidR="00E3446A" w:rsidRPr="00490C0B" w:rsidRDefault="00E3446A" w:rsidP="00490C0B">
      <w:pPr>
        <w:pStyle w:val="Heading1"/>
      </w:pPr>
      <w:r w:rsidRPr="00490C0B">
        <w:lastRenderedPageBreak/>
        <w:t>Configuring</w:t>
      </w:r>
      <w:r w:rsidR="0039634A">
        <w:t xml:space="preserve"> </w:t>
      </w:r>
      <w:r w:rsidRPr="00490C0B">
        <w:t>the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local</w:t>
      </w:r>
      <w:r w:rsidR="0039634A">
        <w:t xml:space="preserve"> </w:t>
      </w:r>
      <w:r w:rsidRPr="00490C0B">
        <w:t>configuration</w:t>
      </w:r>
      <w:r w:rsidR="0039634A">
        <w:t xml:space="preserve"> </w:t>
      </w:r>
      <w:r w:rsidRPr="00490C0B">
        <w:t>manager</w:t>
      </w:r>
    </w:p>
    <w:p w14:paraId="19C4858E" w14:textId="1115AFA2" w:rsidR="00E3446A" w:rsidRDefault="00E3446A" w:rsidP="006739FE">
      <w:pPr>
        <w:pStyle w:val="NormalPACKT"/>
      </w:pP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key</w:t>
      </w:r>
      <w:r w:rsidR="0039634A">
        <w:t xml:space="preserve"> </w:t>
      </w:r>
      <w:r>
        <w:t>component</w:t>
      </w:r>
      <w:r w:rsidR="0039634A">
        <w:t xml:space="preserve"> </w:t>
      </w:r>
      <w:r>
        <w:t>of</w:t>
      </w:r>
      <w:r w:rsidR="0039634A">
        <w:t xml:space="preserve"> </w:t>
      </w:r>
      <w:r>
        <w:t>DSC.</w:t>
      </w:r>
      <w:r w:rsidR="0039634A">
        <w:t xml:space="preserve"> </w:t>
      </w:r>
      <w:r>
        <w:t>LCM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Windows</w:t>
      </w:r>
      <w:r w:rsidR="0039634A">
        <w:t xml:space="preserve"> </w:t>
      </w:r>
      <w:r>
        <w:t>service</w:t>
      </w:r>
      <w:r w:rsidR="0039634A">
        <w:t xml:space="preserve"> </w:t>
      </w:r>
      <w:r>
        <w:t>that</w:t>
      </w:r>
      <w:r w:rsidR="0039634A">
        <w:t xml:space="preserve"> </w:t>
      </w:r>
      <w:r>
        <w:t>runs</w:t>
      </w:r>
      <w:r w:rsidR="0039634A">
        <w:t xml:space="preserve"> </w:t>
      </w:r>
      <w:r>
        <w:t>on</w:t>
      </w:r>
      <w:r w:rsidR="0039634A">
        <w:t xml:space="preserve"> </w:t>
      </w:r>
      <w:r>
        <w:t>each</w:t>
      </w:r>
      <w:r w:rsidR="0039634A">
        <w:t xml:space="preserve"> </w:t>
      </w:r>
      <w:r>
        <w:t>DSC</w:t>
      </w:r>
      <w:r w:rsidR="0039634A">
        <w:t xml:space="preserve"> </w:t>
      </w:r>
      <w:r>
        <w:t>target</w:t>
      </w:r>
      <w:r w:rsidR="0039634A">
        <w:t xml:space="preserve"> </w:t>
      </w:r>
      <w:proofErr w:type="gramStart"/>
      <w:r>
        <w:t>node,</w:t>
      </w:r>
      <w:r w:rsidR="0039634A">
        <w:t xml:space="preserve"> </w:t>
      </w:r>
      <w:r>
        <w:t>and</w:t>
      </w:r>
      <w:proofErr w:type="gramEnd"/>
      <w:r w:rsidR="0039634A">
        <w:t xml:space="preserve"> </w:t>
      </w:r>
      <w:r>
        <w:t>is</w:t>
      </w:r>
      <w:r w:rsidR="0039634A">
        <w:t xml:space="preserve"> </w:t>
      </w:r>
      <w:r>
        <w:t>responsible</w:t>
      </w:r>
      <w:r w:rsidR="0039634A">
        <w:t xml:space="preserve"> </w:t>
      </w:r>
      <w:r>
        <w:t>for</w:t>
      </w:r>
      <w:r w:rsidR="0039634A">
        <w:t xml:space="preserve"> </w:t>
      </w:r>
      <w:r>
        <w:t>receiving</w:t>
      </w:r>
      <w:r w:rsidR="0039634A">
        <w:t xml:space="preserve"> </w:t>
      </w:r>
      <w:r>
        <w:t>configuration</w:t>
      </w:r>
      <w:r w:rsidR="0039634A">
        <w:t xml:space="preserve"> </w:t>
      </w:r>
      <w:r>
        <w:t>information</w:t>
      </w:r>
      <w:r w:rsidR="0039634A">
        <w:t xml:space="preserve"> </w:t>
      </w:r>
      <w:r>
        <w:t>and</w:t>
      </w:r>
      <w:r w:rsidR="0039634A">
        <w:t xml:space="preserve"> </w:t>
      </w:r>
      <w:r>
        <w:t>ensuring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configured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(and</w:t>
      </w:r>
      <w:r w:rsidR="0039634A">
        <w:t xml:space="preserve"> </w:t>
      </w:r>
      <w:r>
        <w:t>remains</w:t>
      </w:r>
      <w:r w:rsidR="0039634A">
        <w:t xml:space="preserve"> </w:t>
      </w:r>
      <w:r>
        <w:t>that</w:t>
      </w:r>
      <w:r w:rsidR="0039634A">
        <w:t xml:space="preserve"> </w:t>
      </w:r>
      <w:r>
        <w:t>way).</w:t>
      </w:r>
    </w:p>
    <w:p w14:paraId="234462B1" w14:textId="56453F82" w:rsidR="00E3446A" w:rsidRDefault="00E3446A" w:rsidP="006739FE">
      <w:pPr>
        <w:pStyle w:val="NormalPACKT"/>
      </w:pPr>
      <w:r>
        <w:t>DSC</w:t>
      </w:r>
      <w:r w:rsidR="0039634A">
        <w:t xml:space="preserve"> </w:t>
      </w:r>
      <w:r>
        <w:t>has</w:t>
      </w:r>
      <w:r w:rsidR="0039634A">
        <w:t xml:space="preserve"> </w:t>
      </w:r>
      <w:r>
        <w:t>two</w:t>
      </w:r>
      <w:r w:rsidR="0039634A">
        <w:t xml:space="preserve"> </w:t>
      </w:r>
      <w:r>
        <w:t>mechanisms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delivery:</w:t>
      </w:r>
      <w:r w:rsidR="0039634A">
        <w:t xml:space="preserve"> </w:t>
      </w:r>
      <w:r>
        <w:t>push</w:t>
      </w:r>
      <w:r w:rsidR="0039634A">
        <w:t xml:space="preserve"> </w:t>
      </w:r>
      <w:r>
        <w:t>and</w:t>
      </w:r>
      <w:r w:rsidR="0039634A">
        <w:t xml:space="preserve"> </w:t>
      </w:r>
      <w:r>
        <w:t>pull.</w:t>
      </w:r>
      <w:r w:rsidR="0039634A">
        <w:t xml:space="preserve"> </w:t>
      </w:r>
      <w:r>
        <w:t>The</w:t>
      </w:r>
      <w:r w:rsidR="0039634A">
        <w:t xml:space="preserve"> </w:t>
      </w:r>
      <w:r>
        <w:t>earlier</w:t>
      </w:r>
      <w:r w:rsidR="0039634A">
        <w:t xml:space="preserve"> </w:t>
      </w:r>
      <w:r>
        <w:t>recipes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</w:t>
      </w:r>
      <w:r w:rsidR="0039634A">
        <w:t xml:space="preserve"> </w:t>
      </w:r>
      <w:r>
        <w:t>demonstrated</w:t>
      </w:r>
      <w:r w:rsidR="0039634A">
        <w:t xml:space="preserve"> </w:t>
      </w:r>
      <w:r>
        <w:t>the</w:t>
      </w:r>
      <w:r w:rsidR="0039634A">
        <w:t xml:space="preserve"> </w:t>
      </w:r>
      <w:r>
        <w:t>push</w:t>
      </w:r>
      <w:r w:rsidR="0039634A">
        <w:t xml:space="preserve"> </w:t>
      </w:r>
      <w:r>
        <w:t>model: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its</w:t>
      </w:r>
      <w:r w:rsidR="0039634A">
        <w:t xml:space="preserve"> </w:t>
      </w:r>
      <w:r>
        <w:t>related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on</w:t>
      </w:r>
      <w:r w:rsidR="0039634A">
        <w:t xml:space="preserve"> </w:t>
      </w:r>
      <w:r>
        <w:t>one</w:t>
      </w:r>
      <w:r w:rsidR="0039634A">
        <w:t xml:space="preserve"> </w:t>
      </w:r>
      <w:r>
        <w:t>node</w:t>
      </w:r>
      <w:r w:rsidR="0039634A">
        <w:t xml:space="preserve"> </w:t>
      </w:r>
      <w:r>
        <w:t>and</w:t>
      </w:r>
      <w:r w:rsidR="0039634A">
        <w:t xml:space="preserve"> </w:t>
      </w:r>
      <w:r>
        <w:t>push</w:t>
      </w:r>
      <w:r w:rsidR="0039634A">
        <w:t xml:space="preserve"> </w:t>
      </w:r>
      <w:r>
        <w:t>that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another</w:t>
      </w:r>
      <w:r w:rsidR="0039634A">
        <w:t xml:space="preserve"> </w:t>
      </w:r>
      <w:r>
        <w:t>node.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model,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with</w:t>
      </w:r>
      <w:r w:rsidR="0039634A">
        <w:t xml:space="preserve"> </w:t>
      </w:r>
      <w:r>
        <w:t>details</w:t>
      </w:r>
      <w:r w:rsidR="0039634A">
        <w:t xml:space="preserve"> </w:t>
      </w:r>
      <w:r>
        <w:t>of</w:t>
      </w:r>
      <w:r w:rsidR="0039634A">
        <w:t xml:space="preserve"> </w:t>
      </w:r>
      <w:r>
        <w:t>where</w:t>
      </w:r>
      <w:r w:rsidR="0039634A">
        <w:t xml:space="preserve"> </w:t>
      </w:r>
      <w:r>
        <w:t>and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find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Once</w:t>
      </w:r>
      <w:r w:rsidR="0039634A">
        <w:t xml:space="preserve"> </w:t>
      </w:r>
      <w:r>
        <w:t>configured,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can</w:t>
      </w:r>
      <w:r w:rsidR="0039634A">
        <w:t xml:space="preserve"> </w:t>
      </w:r>
      <w:r>
        <w:t>pull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configured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In</w:t>
      </w:r>
      <w:r w:rsidR="0039634A">
        <w:t xml:space="preserve"> </w:t>
      </w:r>
      <w:r>
        <w:t>both</w:t>
      </w:r>
      <w:r w:rsidR="0039634A">
        <w:t xml:space="preserve"> </w:t>
      </w:r>
      <w:r>
        <w:t>cases,</w:t>
      </w:r>
      <w:r w:rsidR="0039634A">
        <w:t xml:space="preserve"> </w:t>
      </w:r>
      <w:r>
        <w:t>it</w:t>
      </w:r>
      <w:r w:rsidR="0039634A">
        <w:t xml:space="preserve"> </w:t>
      </w:r>
      <w:r>
        <w:t>is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that</w:t>
      </w:r>
      <w:r w:rsidR="0039634A">
        <w:t xml:space="preserve"> </w:t>
      </w:r>
      <w:r>
        <w:t>performs</w:t>
      </w:r>
      <w:r w:rsidR="0039634A">
        <w:t xml:space="preserve"> </w:t>
      </w:r>
      <w:r>
        <w:t>the</w:t>
      </w:r>
      <w:r w:rsidR="0039634A">
        <w:t xml:space="preserve"> </w:t>
      </w:r>
      <w:r>
        <w:t>actual</w:t>
      </w:r>
      <w:r w:rsidR="0039634A">
        <w:t xml:space="preserve"> </w:t>
      </w:r>
      <w:r>
        <w:t>configuration.</w:t>
      </w:r>
    </w:p>
    <w:p w14:paraId="118AEC6E" w14:textId="1AE95046" w:rsidR="00E3446A" w:rsidRDefault="00E3446A" w:rsidP="006739FE">
      <w:pPr>
        <w:pStyle w:val="NormalPACKT"/>
      </w:pPr>
      <w:r>
        <w:t>The</w:t>
      </w:r>
      <w:r w:rsidR="0039634A">
        <w:t xml:space="preserve"> </w:t>
      </w:r>
      <w:r>
        <w:t>way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works</w:t>
      </w:r>
      <w:r w:rsidR="0039634A">
        <w:t xml:space="preserve"> </w:t>
      </w:r>
      <w:r>
        <w:t>changed</w:t>
      </w:r>
      <w:r w:rsidR="0039634A">
        <w:t xml:space="preserve"> </w:t>
      </w:r>
      <w:r>
        <w:t>in</w:t>
      </w:r>
      <w:r w:rsidR="0039634A">
        <w:t xml:space="preserve"> </w:t>
      </w:r>
      <w:r>
        <w:t>PowerShell</w:t>
      </w:r>
      <w:r w:rsidR="0039634A">
        <w:t xml:space="preserve"> </w:t>
      </w:r>
      <w:r>
        <w:t>version</w:t>
      </w:r>
      <w:r w:rsidR="0039634A">
        <w:t xml:space="preserve"> </w:t>
      </w:r>
      <w:r>
        <w:t>5.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(based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V5</w:t>
      </w:r>
      <w:r w:rsidR="0039634A">
        <w:t xml:space="preserve"> </w:t>
      </w:r>
      <w:r>
        <w:t>mechanism)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as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You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itself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next</w:t>
      </w:r>
      <w:r w:rsidR="0039634A">
        <w:t xml:space="preserve"> </w:t>
      </w:r>
      <w:r>
        <w:t>recipe,</w:t>
      </w:r>
      <w:r w:rsidR="0039634A">
        <w:t xml:space="preserve"> </w:t>
      </w:r>
      <w:proofErr w:type="gramStart"/>
      <w:r w:rsidRPr="000C66E6">
        <w:rPr>
          <w:rStyle w:val="ItalicsPACKT"/>
        </w:rPr>
        <w:t>Implementing</w:t>
      </w:r>
      <w:proofErr w:type="gramEnd"/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SMB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>
        <w:t>.</w:t>
      </w:r>
    </w:p>
    <w:p w14:paraId="199D006B" w14:textId="74D95781" w:rsidR="00E3446A" w:rsidRPr="00490C0B" w:rsidRDefault="00E3446A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3725D526" w14:textId="0C031395" w:rsidR="00E3446A" w:rsidRDefault="00E3446A" w:rsidP="006739FE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a</w:t>
      </w:r>
      <w:r w:rsidR="0039634A">
        <w:t xml:space="preserve"> </w:t>
      </w:r>
      <w:r>
        <w:t>special</w:t>
      </w:r>
      <w:r w:rsidR="0039634A">
        <w:t xml:space="preserve"> </w:t>
      </w:r>
      <w:r>
        <w:t>type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  <w:r w:rsidR="0039634A">
        <w:t xml:space="preserve"> </w:t>
      </w:r>
      <w:r>
        <w:t>known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>
        <w:t>metaconfiguration</w:t>
      </w:r>
      <w:proofErr w:type="spellEnd"/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>
        <w:t>metaconfiguration</w:t>
      </w:r>
      <w:proofErr w:type="spellEnd"/>
      <w:r w:rsidR="0039634A">
        <w:t xml:space="preserve"> </w:t>
      </w:r>
      <w:r>
        <w:t>statement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DSC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node,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</w:p>
    <w:p w14:paraId="416EE932" w14:textId="331E2A20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56F50D90" w14:textId="765B78DE" w:rsidR="00E3446A" w:rsidRDefault="00E3446A" w:rsidP="009B62AC">
      <w:pPr>
        <w:pStyle w:val="NumberedBulletPACKT"/>
        <w:numPr>
          <w:ilvl w:val="0"/>
          <w:numId w:val="11"/>
        </w:numPr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and</w:t>
      </w:r>
      <w:r w:rsidR="0039634A">
        <w:t xml:space="preserve"> </w:t>
      </w:r>
      <w:r>
        <w:t>configurations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exists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2162475" w14:textId="56A5A721" w:rsidR="00E3446A" w:rsidRDefault="00E3446A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proofErr w:type="gramStart"/>
      <w:r>
        <w:t>@{</w:t>
      </w:r>
      <w:proofErr w:type="gramEnd"/>
    </w:p>
    <w:p w14:paraId="7681597E" w14:textId="780769FC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'C:\Windows\System32\configuration\*.</w:t>
      </w:r>
      <w:proofErr w:type="spellStart"/>
      <w:r w:rsidR="00E3446A">
        <w:t>mof</w:t>
      </w:r>
      <w:proofErr w:type="spellEnd"/>
      <w:r w:rsidR="00E3446A">
        <w:t>'</w:t>
      </w:r>
    </w:p>
    <w:p w14:paraId="5B53316E" w14:textId="472BC8C9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219C3024" w14:textId="77777777" w:rsidR="00E3446A" w:rsidRDefault="00E3446A" w:rsidP="00330CB2">
      <w:pPr>
        <w:pStyle w:val="CodeWithinBulletsEndPACKT"/>
      </w:pPr>
      <w:r>
        <w:t>}</w:t>
      </w:r>
    </w:p>
    <w:p w14:paraId="7FEF8D1F" w14:textId="3B12E271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@RIHT</w:t>
      </w:r>
      <w:r w:rsidR="0039634A">
        <w:t xml:space="preserve"> </w:t>
      </w:r>
      <w:r>
        <w:t>|</w:t>
      </w:r>
    </w:p>
    <w:p w14:paraId="2405D95F" w14:textId="16FD7ED9" w:rsidR="00E3446A" w:rsidRDefault="0039634A" w:rsidP="00330CB2">
      <w:pPr>
        <w:pStyle w:val="CodeWithinBulletsEndPACKT"/>
      </w:pPr>
      <w:r>
        <w:t xml:space="preserve">  </w:t>
      </w:r>
      <w:r w:rsidR="00E3446A">
        <w:t>Remove-Item</w:t>
      </w:r>
      <w:r>
        <w:t xml:space="preserve"> </w:t>
      </w:r>
      <w:r w:rsidR="00E3446A">
        <w:t>@RIHT</w:t>
      </w:r>
      <w:r>
        <w:t xml:space="preserve"> </w:t>
      </w:r>
      <w:r w:rsidR="00E3446A">
        <w:t>-Force</w:t>
      </w:r>
    </w:p>
    <w:p w14:paraId="0F70D5C6" w14:textId="75EC24B5" w:rsidR="00E3446A" w:rsidRDefault="00E3446A" w:rsidP="00330CB2">
      <w:pPr>
        <w:pStyle w:val="CodeWithinBulletsEndPACKT"/>
      </w:pPr>
      <w:r>
        <w:t>$EASC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76C5D29C" w14:textId="0DA7C320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'}</w:t>
      </w:r>
    </w:p>
    <w:p w14:paraId="1E2DA808" w14:textId="3005DA72" w:rsidR="00E3446A" w:rsidRDefault="00E3446A" w:rsidP="00330CB2">
      <w:pPr>
        <w:pStyle w:val="CodeWithinBulletsEndPACKT"/>
      </w:pPr>
      <w:r>
        <w:t>New-Item</w:t>
      </w:r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-ItemType</w:t>
      </w:r>
      <w:r w:rsidR="0039634A">
        <w:t xml:space="preserve"> </w:t>
      </w:r>
      <w:r>
        <w:t>Directory</w:t>
      </w:r>
      <w:r w:rsidR="0039634A">
        <w:t xml:space="preserve"> </w:t>
      </w:r>
      <w:r>
        <w:t>@EASC</w:t>
      </w:r>
      <w:r w:rsidR="0039634A">
        <w:t xml:space="preserve"> </w:t>
      </w:r>
      <w:r>
        <w:t>|</w:t>
      </w:r>
      <w:r w:rsidR="0039634A">
        <w:t xml:space="preserve"> </w:t>
      </w:r>
    </w:p>
    <w:p w14:paraId="5893EA09" w14:textId="4D0B1AAE" w:rsidR="00E3446A" w:rsidRDefault="0039634A" w:rsidP="00330CB2">
      <w:pPr>
        <w:pStyle w:val="CodeWithinBulletsEndPACKT"/>
      </w:pPr>
      <w:r>
        <w:t xml:space="preserve">  </w:t>
      </w:r>
      <w:r w:rsidR="00E3446A">
        <w:t>Out-Null</w:t>
      </w:r>
    </w:p>
    <w:p w14:paraId="3D863EC6" w14:textId="575AFC1B" w:rsidR="00E3446A" w:rsidRDefault="00E3446A" w:rsidP="006739FE">
      <w:pPr>
        <w:pStyle w:val="NumberedBulletPACKT"/>
      </w:pP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default</w:t>
      </w:r>
      <w:r w:rsidR="0039634A">
        <w:t xml:space="preserve"> </w:t>
      </w:r>
      <w:r>
        <w:t>settings</w:t>
      </w:r>
      <w:r w:rsidR="0039634A">
        <w:t xml:space="preserve"> </w:t>
      </w:r>
      <w:r>
        <w:t>for</w:t>
      </w:r>
      <w:r w:rsidR="0039634A">
        <w:t xml:space="preserve"> </w:t>
      </w:r>
      <w:r>
        <w:t>LCM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2231429" w14:textId="3AC827B3" w:rsidR="00E3446A" w:rsidRDefault="00E3446A" w:rsidP="00330CB2">
      <w:pPr>
        <w:pStyle w:val="CodeWithinBulletsEndPACKT"/>
      </w:pPr>
      <w:r>
        <w:t>Get-</w:t>
      </w:r>
      <w:proofErr w:type="spellStart"/>
      <w:r>
        <w:t>DscLocalConfigurationManager</w:t>
      </w:r>
      <w:proofErr w:type="spellEnd"/>
      <w:r w:rsidR="0039634A">
        <w:t xml:space="preserve"> </w:t>
      </w:r>
      <w:r>
        <w:t>|</w:t>
      </w:r>
    </w:p>
    <w:p w14:paraId="76C947C0" w14:textId="066C284F" w:rsidR="00E3446A" w:rsidRDefault="0039634A" w:rsidP="00330CB2">
      <w:pPr>
        <w:pStyle w:val="CodeWithinBulletsEndPACKT"/>
      </w:pPr>
      <w:r>
        <w:t xml:space="preserve">  </w:t>
      </w:r>
      <w:r w:rsidR="00E3446A">
        <w:t>Format-List</w:t>
      </w:r>
      <w:r>
        <w:t xml:space="preserve"> </w:t>
      </w:r>
      <w:r w:rsidR="00E3446A">
        <w:t>-Property</w:t>
      </w:r>
      <w:r>
        <w:t xml:space="preserve"> </w:t>
      </w:r>
      <w:proofErr w:type="spellStart"/>
      <w:r w:rsidR="00E3446A">
        <w:t>ActionafterReboot</w:t>
      </w:r>
      <w:proofErr w:type="spellEnd"/>
      <w:r w:rsidR="00E3446A">
        <w:t>,</w:t>
      </w:r>
    </w:p>
    <w:p w14:paraId="22D28F4E" w14:textId="77A198A3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AllowModuleOverwrite</w:t>
      </w:r>
      <w:proofErr w:type="spellEnd"/>
      <w:r w:rsidR="00E3446A">
        <w:t>,</w:t>
      </w:r>
    </w:p>
    <w:p w14:paraId="02D0753D" w14:textId="798DEE59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Configuration*,</w:t>
      </w:r>
    </w:p>
    <w:p w14:paraId="122E46BB" w14:textId="05BE9ED7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LCMState</w:t>
      </w:r>
      <w:proofErr w:type="spellEnd"/>
      <w:r w:rsidR="00E3446A">
        <w:t>,</w:t>
      </w:r>
    </w:p>
    <w:p w14:paraId="145C35CD" w14:textId="1AB32135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PartialConfigurations</w:t>
      </w:r>
      <w:proofErr w:type="spellEnd"/>
      <w:r w:rsidR="00E3446A">
        <w:t>,</w:t>
      </w:r>
    </w:p>
    <w:p w14:paraId="3088B6FD" w14:textId="1B955806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Reboot*,</w:t>
      </w:r>
    </w:p>
    <w:p w14:paraId="07E0E6A0" w14:textId="333D268D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Refresh*,</w:t>
      </w:r>
    </w:p>
    <w:p w14:paraId="59FC2C04" w14:textId="6BC9621F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Report*,</w:t>
      </w:r>
    </w:p>
    <w:p w14:paraId="3A316F85" w14:textId="1DE3542F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Resource*</w:t>
      </w:r>
    </w:p>
    <w:p w14:paraId="15900188" w14:textId="6340704F" w:rsidR="00E3446A" w:rsidRDefault="00E3446A" w:rsidP="006739FE">
      <w:pPr>
        <w:pStyle w:val="NumberedBulletPACKT"/>
      </w:pP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>
        <w:t>metaconfiguration</w:t>
      </w:r>
      <w:proofErr w:type="spellEnd"/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host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0978B6F" w14:textId="2D141FB7" w:rsidR="00E3446A" w:rsidRDefault="00E3446A" w:rsidP="00330CB2">
      <w:pPr>
        <w:pStyle w:val="CodeWithinBulletsEndPACKT"/>
      </w:pPr>
      <w:r>
        <w:lastRenderedPageBreak/>
        <w:t>Configuration</w:t>
      </w:r>
      <w:r w:rsidR="0039634A">
        <w:t xml:space="preserve"> </w:t>
      </w:r>
      <w:r>
        <w:t>SRV2LcmConfig</w:t>
      </w:r>
      <w:r w:rsidR="0039634A">
        <w:t xml:space="preserve"> </w:t>
      </w:r>
      <w:r>
        <w:t>{</w:t>
      </w:r>
    </w:p>
    <w:p w14:paraId="60CCF0AC" w14:textId="27794F97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proofErr w:type="gramStart"/>
      <w:r w:rsidR="00E3446A">
        <w:t>Localhost{</w:t>
      </w:r>
      <w:proofErr w:type="gramEnd"/>
    </w:p>
    <w:p w14:paraId="3139DE09" w14:textId="44D7DEE0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LocalConfigurationManager</w:t>
      </w:r>
      <w:proofErr w:type="spellEnd"/>
      <w:r>
        <w:t xml:space="preserve"> </w:t>
      </w:r>
      <w:r w:rsidR="00E3446A">
        <w:t>{</w:t>
      </w:r>
    </w:p>
    <w:p w14:paraId="1407DA29" w14:textId="51E8101C" w:rsidR="00E3446A" w:rsidRDefault="0039634A" w:rsidP="00330CB2">
      <w:pPr>
        <w:pStyle w:val="CodeWithinBulletsEndPACKT"/>
      </w:pPr>
      <w:r>
        <w:t xml:space="preserve">      </w:t>
      </w:r>
      <w:proofErr w:type="spellStart"/>
      <w:r w:rsidR="00E3446A">
        <w:t>ConfigurationMode</w:t>
      </w:r>
      <w:proofErr w:type="spellEnd"/>
      <w:r>
        <w:t xml:space="preserve">       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ApplyOnly</w:t>
      </w:r>
      <w:proofErr w:type="spellEnd"/>
      <w:r w:rsidR="00E3446A">
        <w:t>'</w:t>
      </w:r>
    </w:p>
    <w:p w14:paraId="0C491709" w14:textId="6AD6FB42" w:rsidR="00E3446A" w:rsidRDefault="0039634A" w:rsidP="00330CB2">
      <w:pPr>
        <w:pStyle w:val="CodeWithinBulletsEndPACKT"/>
      </w:pPr>
      <w:r>
        <w:t xml:space="preserve">      </w:t>
      </w:r>
      <w:proofErr w:type="spellStart"/>
      <w:r w:rsidR="00E3446A">
        <w:t>RebootNodeIfNeeded</w:t>
      </w:r>
      <w:proofErr w:type="spellEnd"/>
      <w:r>
        <w:t xml:space="preserve">             </w:t>
      </w:r>
      <w:r w:rsidR="00E3446A">
        <w:t>=</w:t>
      </w:r>
      <w:r>
        <w:t xml:space="preserve"> </w:t>
      </w:r>
      <w:r w:rsidR="00E3446A">
        <w:t>$true</w:t>
      </w:r>
      <w:r>
        <w:t xml:space="preserve">    </w:t>
      </w:r>
    </w:p>
    <w:p w14:paraId="6B057A53" w14:textId="103471F6" w:rsidR="00E3446A" w:rsidRDefault="0039634A" w:rsidP="00330CB2">
      <w:pPr>
        <w:pStyle w:val="CodeWithinBulletsEndPACKT"/>
      </w:pPr>
      <w:r>
        <w:t xml:space="preserve">    </w:t>
      </w:r>
      <w:r w:rsidR="00E3446A">
        <w:t>}</w:t>
      </w:r>
    </w:p>
    <w:p w14:paraId="4C32BBFC" w14:textId="75466F95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516299DF" w14:textId="77777777" w:rsidR="00E3446A" w:rsidRDefault="00E3446A" w:rsidP="00330CB2">
      <w:pPr>
        <w:pStyle w:val="CodeWithinBulletsEndPACKT"/>
      </w:pPr>
      <w:r>
        <w:t>}</w:t>
      </w:r>
    </w:p>
    <w:p w14:paraId="4EB5EC5C" w14:textId="71D9DF67" w:rsidR="00E3446A" w:rsidRDefault="00E3446A" w:rsidP="006739FE">
      <w:pPr>
        <w:pStyle w:val="NumberedBulletPACKT"/>
      </w:pP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43951ED" w14:textId="06E9567C" w:rsidR="00E3446A" w:rsidRDefault="00E3446A" w:rsidP="00330CB2">
      <w:pPr>
        <w:pStyle w:val="CodeWithinBulletsEndPACKT"/>
      </w:pPr>
      <w:r>
        <w:t>SRV2LcmConfig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  <w:r w:rsidR="0039634A">
        <w:t xml:space="preserve"> </w:t>
      </w:r>
    </w:p>
    <w:p w14:paraId="1608B609" w14:textId="378B4A3E" w:rsidR="00E3446A" w:rsidRDefault="00E3446A" w:rsidP="006739FE">
      <w:pPr>
        <w:pStyle w:val="NumberedBulletPACKT"/>
      </w:pPr>
      <w:r>
        <w:t>Update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73C2EF0" w14:textId="3F261039" w:rsidR="00E3446A" w:rsidRDefault="00E3446A" w:rsidP="00330CB2">
      <w:pPr>
        <w:pStyle w:val="CodeWithinBulletsEndPACKT"/>
      </w:pPr>
      <w:r>
        <w:t>Set-</w:t>
      </w:r>
      <w:proofErr w:type="spellStart"/>
      <w:r>
        <w:t>DscLocalConfigurationManager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-Verbose</w:t>
      </w:r>
    </w:p>
    <w:p w14:paraId="0AE1ABD2" w14:textId="7F993521" w:rsidR="00E3446A" w:rsidRDefault="00E3446A" w:rsidP="006739FE">
      <w:pPr>
        <w:pStyle w:val="NumberedBulletPACKT"/>
      </w:pPr>
      <w:r>
        <w:t>Check</w:t>
      </w:r>
      <w:r w:rsidR="0039634A">
        <w:t xml:space="preserve"> </w:t>
      </w:r>
      <w:r>
        <w:t>the</w:t>
      </w:r>
      <w:r w:rsidR="0039634A">
        <w:t xml:space="preserve"> </w:t>
      </w:r>
      <w:r>
        <w:t>updated</w:t>
      </w:r>
      <w:r w:rsidR="0039634A">
        <w:t xml:space="preserve"> </w:t>
      </w:r>
      <w:r>
        <w:t>properties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0E8949B8" w14:textId="72973D9C" w:rsidR="00E3446A" w:rsidRDefault="00E3446A" w:rsidP="00330CB2">
      <w:pPr>
        <w:pStyle w:val="CodeWithinBulletsEndPACKT"/>
      </w:pPr>
      <w:r>
        <w:t>Get-</w:t>
      </w:r>
      <w:proofErr w:type="spellStart"/>
      <w:r>
        <w:t>DscLocalConfigurationManager</w:t>
      </w:r>
      <w:proofErr w:type="spellEnd"/>
      <w:r w:rsidR="0039634A">
        <w:t xml:space="preserve"> </w:t>
      </w:r>
      <w:r>
        <w:t>|</w:t>
      </w:r>
    </w:p>
    <w:p w14:paraId="43DDD4B0" w14:textId="0A0AD022" w:rsidR="00E3446A" w:rsidRDefault="0039634A" w:rsidP="00330CB2">
      <w:pPr>
        <w:pStyle w:val="CodeWithinBulletsEndPACKT"/>
      </w:pPr>
      <w:r>
        <w:t xml:space="preserve">  </w:t>
      </w:r>
      <w:r w:rsidR="00E3446A">
        <w:t>Format-List</w:t>
      </w:r>
      <w:r>
        <w:t xml:space="preserve"> </w:t>
      </w:r>
      <w:r w:rsidR="00E3446A">
        <w:t>-Property</w:t>
      </w:r>
      <w:r>
        <w:t xml:space="preserve"> </w:t>
      </w:r>
      <w:proofErr w:type="spellStart"/>
      <w:r w:rsidR="00E3446A">
        <w:t>ActionafterReboot</w:t>
      </w:r>
      <w:proofErr w:type="spellEnd"/>
      <w:r w:rsidR="00E3446A">
        <w:t>,</w:t>
      </w:r>
    </w:p>
    <w:p w14:paraId="30352A4C" w14:textId="14EC017E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AllowModuleOverwrite</w:t>
      </w:r>
      <w:proofErr w:type="spellEnd"/>
      <w:r w:rsidR="00E3446A">
        <w:t>,</w:t>
      </w:r>
    </w:p>
    <w:p w14:paraId="02A46E98" w14:textId="5239A813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Configuration*,</w:t>
      </w:r>
    </w:p>
    <w:p w14:paraId="79336D8B" w14:textId="224AFA25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LCMState</w:t>
      </w:r>
      <w:proofErr w:type="spellEnd"/>
      <w:r w:rsidR="00E3446A">
        <w:t>,</w:t>
      </w:r>
    </w:p>
    <w:p w14:paraId="44FE73C5" w14:textId="151F7D04" w:rsidR="00E3446A" w:rsidRDefault="0039634A" w:rsidP="00330CB2">
      <w:pPr>
        <w:pStyle w:val="CodeWithinBulletsEndPACKT"/>
      </w:pPr>
      <w:r>
        <w:t xml:space="preserve">                        </w:t>
      </w:r>
      <w:proofErr w:type="spellStart"/>
      <w:r w:rsidR="00E3446A">
        <w:t>PartialConfigurations</w:t>
      </w:r>
      <w:proofErr w:type="spellEnd"/>
      <w:r w:rsidR="00E3446A">
        <w:t>,</w:t>
      </w:r>
    </w:p>
    <w:p w14:paraId="70AC2A4D" w14:textId="4D933AFA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Reboot*,</w:t>
      </w:r>
    </w:p>
    <w:p w14:paraId="17DFAEBB" w14:textId="136282AD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Refresh*,</w:t>
      </w:r>
    </w:p>
    <w:p w14:paraId="7B3EFEFE" w14:textId="5C5A96CC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Report*,</w:t>
      </w:r>
    </w:p>
    <w:p w14:paraId="3AC945EB" w14:textId="038EA958" w:rsidR="00E3446A" w:rsidRDefault="0039634A" w:rsidP="00330CB2">
      <w:pPr>
        <w:pStyle w:val="CodeWithinBulletsEndPACKT"/>
      </w:pPr>
      <w:r>
        <w:t xml:space="preserve">                        </w:t>
      </w:r>
      <w:r w:rsidR="00E3446A">
        <w:t>Resource*</w:t>
      </w:r>
    </w:p>
    <w:p w14:paraId="568C14B9" w14:textId="4A12FDE2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</w:t>
      </w:r>
    </w:p>
    <w:p w14:paraId="5703DA91" w14:textId="78A5DE0B" w:rsidR="00E3446A" w:rsidRDefault="00E3446A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node</w:t>
      </w:r>
      <w:r w:rsidR="0039634A">
        <w:t xml:space="preserve"> </w:t>
      </w:r>
      <w:r>
        <w:t>and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folder</w:t>
      </w:r>
      <w:r w:rsidR="0039634A">
        <w:t xml:space="preserve"> </w:t>
      </w:r>
      <w:r>
        <w:t>exists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step.</w:t>
      </w:r>
    </w:p>
    <w:p w14:paraId="49E4D2F4" w14:textId="4894F559" w:rsidR="00E3446A" w:rsidRDefault="00E3446A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retrieve</w:t>
      </w:r>
      <w:r w:rsidR="0039634A">
        <w:t xml:space="preserve"> </w:t>
      </w:r>
      <w:r>
        <w:t>and</w:t>
      </w:r>
      <w:r w:rsidR="0039634A">
        <w:t xml:space="preserve"> </w:t>
      </w:r>
      <w:r>
        <w:t>view</w:t>
      </w:r>
      <w:r w:rsidR="0039634A">
        <w:t xml:space="preserve"> </w:t>
      </w:r>
      <w:r>
        <w:t>some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properties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A7DB228" w14:textId="2C498EC7" w:rsidR="00E3446A" w:rsidRDefault="00E3446A" w:rsidP="006739FE">
      <w:pPr>
        <w:pStyle w:val="FigurePACKT"/>
      </w:pPr>
      <w:r>
        <w:rPr>
          <w:noProof/>
        </w:rPr>
        <w:lastRenderedPageBreak/>
        <w:drawing>
          <wp:inline distT="0" distB="0" distL="0" distR="0" wp14:anchorId="51F62740" wp14:editId="4DB177B1">
            <wp:extent cx="5943600" cy="4628515"/>
            <wp:effectExtent l="0" t="0" r="0" b="635"/>
            <wp:docPr id="54" name="Picture 54" descr="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ow it work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885D" w14:textId="59BE9AD7" w:rsidR="00E3446A" w:rsidRDefault="00E3446A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step.</w:t>
      </w:r>
    </w:p>
    <w:p w14:paraId="75043DD6" w14:textId="6278D8CA" w:rsidR="00E3446A" w:rsidRDefault="00E3446A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execute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3EC523DE" w14:textId="78A766DA" w:rsidR="00E3446A" w:rsidRDefault="00E3446A" w:rsidP="006739FE">
      <w:pPr>
        <w:pStyle w:val="FigurePACKT"/>
      </w:pPr>
      <w:r>
        <w:rPr>
          <w:noProof/>
        </w:rPr>
        <w:drawing>
          <wp:inline distT="0" distB="0" distL="0" distR="0" wp14:anchorId="6B4CA30E" wp14:editId="34C15A06">
            <wp:extent cx="5943600" cy="1532255"/>
            <wp:effectExtent l="0" t="0" r="0" b="0"/>
            <wp:docPr id="53" name="Picture 53" descr="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ow it work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CF7F" w14:textId="43A9E532" w:rsidR="00E3446A" w:rsidRDefault="00E3446A" w:rsidP="006739FE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apply</w:t>
      </w:r>
      <w:r w:rsidR="0039634A">
        <w:t xml:space="preserve"> </w:t>
      </w:r>
      <w:r>
        <w:t>the</w:t>
      </w:r>
      <w:r w:rsidR="0039634A">
        <w:t xml:space="preserve"> </w:t>
      </w:r>
      <w:r>
        <w:t>LCM's</w:t>
      </w:r>
      <w:r w:rsidR="0039634A">
        <w:t xml:space="preserve"> </w:t>
      </w:r>
      <w:r>
        <w:t>configuration</w:t>
      </w:r>
      <w:r w:rsidR="0039634A">
        <w:t xml:space="preserve"> </w:t>
      </w:r>
      <w:r>
        <w:t>and,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switch.</w:t>
      </w:r>
      <w:r w:rsidR="0039634A">
        <w:t xml:space="preserve"> </w:t>
      </w:r>
      <w:r>
        <w:t>You</w:t>
      </w:r>
      <w:r w:rsidR="0039634A">
        <w:t xml:space="preserve"> </w:t>
      </w: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output:</w:t>
      </w:r>
    </w:p>
    <w:p w14:paraId="430DF86E" w14:textId="207FA999" w:rsidR="00E3446A" w:rsidRDefault="00E3446A" w:rsidP="006739FE">
      <w:pPr>
        <w:pStyle w:val="FigurePACKT"/>
      </w:pPr>
      <w:r>
        <w:rPr>
          <w:noProof/>
        </w:rPr>
        <w:lastRenderedPageBreak/>
        <w:drawing>
          <wp:inline distT="0" distB="0" distL="0" distR="0" wp14:anchorId="761843FF" wp14:editId="5136058C">
            <wp:extent cx="5943600" cy="2250440"/>
            <wp:effectExtent l="0" t="0" r="0" b="0"/>
            <wp:docPr id="52" name="Picture 52" descr="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ow it work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5DC5" w14:textId="1E248352" w:rsidR="00E3446A" w:rsidRDefault="00E3446A" w:rsidP="006739FE">
      <w:pPr>
        <w:pStyle w:val="NormalPACKT"/>
      </w:pP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final</w:t>
      </w:r>
      <w:r w:rsidR="0039634A">
        <w:t xml:space="preserve"> </w:t>
      </w:r>
      <w:r>
        <w:t>step</w:t>
      </w:r>
      <w:r w:rsidR="0039634A">
        <w:t xml:space="preserve"> </w:t>
      </w:r>
      <w:r>
        <w:t>of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review</w:t>
      </w:r>
      <w:r w:rsidR="0039634A">
        <w:t xml:space="preserve"> </w:t>
      </w:r>
      <w:r>
        <w:t>the</w:t>
      </w:r>
      <w:r w:rsidR="0039634A">
        <w:t xml:space="preserve"> </w:t>
      </w:r>
      <w:r>
        <w:t>key</w:t>
      </w:r>
      <w:r w:rsidR="0039634A">
        <w:t xml:space="preserve"> </w:t>
      </w:r>
      <w:r>
        <w:t>properties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B19FED2" w14:textId="3691B19E" w:rsidR="00E3446A" w:rsidRDefault="00E3446A" w:rsidP="006739FE">
      <w:pPr>
        <w:pStyle w:val="FigurePACKT"/>
      </w:pPr>
      <w:r>
        <w:rPr>
          <w:noProof/>
        </w:rPr>
        <w:drawing>
          <wp:inline distT="0" distB="0" distL="0" distR="0" wp14:anchorId="1BF58DD7" wp14:editId="4A40E4AE">
            <wp:extent cx="5943600" cy="4648200"/>
            <wp:effectExtent l="0" t="0" r="0" b="0"/>
            <wp:docPr id="51" name="Picture 51" descr="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ow it work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973B" w14:textId="09F1AEA4" w:rsidR="00E3446A" w:rsidRPr="00490C0B" w:rsidRDefault="00E3446A" w:rsidP="00490C0B">
      <w:pPr>
        <w:pStyle w:val="Heading2"/>
      </w:pPr>
      <w:r w:rsidRPr="00490C0B">
        <w:lastRenderedPageBreak/>
        <w:t>There's</w:t>
      </w:r>
      <w:r w:rsidR="0039634A">
        <w:t xml:space="preserve"> </w:t>
      </w:r>
      <w:r w:rsidRPr="00490C0B">
        <w:t>more...</w:t>
      </w:r>
    </w:p>
    <w:p w14:paraId="38237D36" w14:textId="633F4483" w:rsidR="00E3446A" w:rsidRDefault="00E3446A" w:rsidP="006739FE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demonstrated</w:t>
      </w:r>
      <w:r w:rsidR="0039634A">
        <w:t xml:space="preserve"> </w:t>
      </w:r>
      <w:r>
        <w:t>the</w:t>
      </w:r>
      <w:r w:rsidR="0039634A">
        <w:t xml:space="preserve"> </w:t>
      </w:r>
      <w:r>
        <w:t>basics</w:t>
      </w:r>
      <w:r w:rsidR="0039634A">
        <w:t xml:space="preserve"> </w:t>
      </w:r>
      <w:r>
        <w:t>of</w:t>
      </w:r>
      <w:r w:rsidR="0039634A">
        <w:t xml:space="preserve"> </w:t>
      </w:r>
      <w:r>
        <w:t>configuring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as</w:t>
      </w:r>
      <w:r w:rsidR="0039634A">
        <w:t xml:space="preserve"> </w:t>
      </w:r>
      <w:r>
        <w:t>you</w:t>
      </w:r>
      <w:r w:rsidR="0039634A">
        <w:t xml:space="preserve"> </w:t>
      </w:r>
      <w:r>
        <w:t>see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remaining</w:t>
      </w:r>
      <w:r w:rsidR="0039634A">
        <w:t xml:space="preserve"> </w:t>
      </w:r>
      <w:r>
        <w:t>recipes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chapter,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update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further.</w:t>
      </w:r>
    </w:p>
    <w:p w14:paraId="0BDAECDE" w14:textId="2823D170" w:rsidR="00E3446A" w:rsidRPr="00490C0B" w:rsidRDefault="00E3446A" w:rsidP="00490C0B">
      <w:pPr>
        <w:pStyle w:val="Heading1"/>
      </w:pPr>
      <w:r w:rsidRPr="00490C0B">
        <w:t>Implementing</w:t>
      </w:r>
      <w:r w:rsidR="0039634A">
        <w:t xml:space="preserve"> </w:t>
      </w:r>
      <w:r w:rsidRPr="00490C0B">
        <w:t>an</w:t>
      </w:r>
      <w:r w:rsidR="0039634A">
        <w:t xml:space="preserve"> </w:t>
      </w:r>
      <w:r w:rsidRPr="00490C0B">
        <w:t>SMB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pull</w:t>
      </w:r>
      <w:r w:rsidR="0039634A">
        <w:t xml:space="preserve"> </w:t>
      </w:r>
      <w:r w:rsidRPr="00490C0B">
        <w:t>server</w:t>
      </w:r>
    </w:p>
    <w:p w14:paraId="68BDAA3B" w14:textId="56D3FED6" w:rsidR="00E3446A" w:rsidRDefault="00E3446A" w:rsidP="006739FE">
      <w:pPr>
        <w:pStyle w:val="NormalPACKT"/>
      </w:pPr>
      <w:r>
        <w:t>There</w:t>
      </w:r>
      <w:r w:rsidR="0039634A">
        <w:t xml:space="preserve"> </w:t>
      </w:r>
      <w:r>
        <w:t>are</w:t>
      </w:r>
      <w:r w:rsidR="0039634A">
        <w:t xml:space="preserve"> </w:t>
      </w:r>
      <w:r>
        <w:t>two</w:t>
      </w:r>
      <w:r w:rsidR="0039634A">
        <w:t xml:space="preserve"> </w:t>
      </w:r>
      <w:r>
        <w:t>different</w:t>
      </w:r>
      <w:r w:rsidR="0039634A">
        <w:t xml:space="preserve"> </w:t>
      </w:r>
      <w:r>
        <w:t>types</w:t>
      </w:r>
      <w:r w:rsidR="0039634A">
        <w:t xml:space="preserve"> </w:t>
      </w:r>
      <w:r>
        <w:t>of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implement:</w:t>
      </w:r>
      <w:r w:rsidR="0039634A">
        <w:t xml:space="preserve"> </w:t>
      </w:r>
      <w:r>
        <w:t>SMB-based</w:t>
      </w:r>
      <w:r w:rsidR="0039634A">
        <w:t xml:space="preserve"> </w:t>
      </w:r>
      <w:r>
        <w:t>and</w:t>
      </w:r>
      <w:r w:rsidR="0039634A">
        <w:t xml:space="preserve"> </w:t>
      </w:r>
      <w:r>
        <w:t>web-based.</w:t>
      </w:r>
      <w:r w:rsidR="0039634A">
        <w:t xml:space="preserve"> </w:t>
      </w:r>
      <w:r>
        <w:t>The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approach</w:t>
      </w:r>
      <w:r w:rsidR="0039634A">
        <w:t xml:space="preserve"> </w:t>
      </w:r>
      <w:r>
        <w:t>is</w:t>
      </w:r>
      <w:r w:rsidR="0039634A">
        <w:t xml:space="preserve"> </w:t>
      </w:r>
      <w:r>
        <w:t>most</w:t>
      </w:r>
      <w:r w:rsidR="0039634A">
        <w:t xml:space="preserve"> </w:t>
      </w:r>
      <w:r>
        <w:t>useful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private</w:t>
      </w:r>
      <w:r w:rsidR="0039634A">
        <w:t xml:space="preserve"> </w:t>
      </w:r>
      <w:r>
        <w:t>routable</w:t>
      </w:r>
      <w:r w:rsidR="0039634A">
        <w:t xml:space="preserve"> </w:t>
      </w:r>
      <w:r>
        <w:t>network,</w:t>
      </w:r>
      <w:r w:rsidR="0039634A">
        <w:t xml:space="preserve"> </w:t>
      </w:r>
      <w:r>
        <w:t>one</w:t>
      </w:r>
      <w:r w:rsidR="0039634A">
        <w:t xml:space="preserve"> </w:t>
      </w:r>
      <w:r>
        <w:t>where</w:t>
      </w:r>
      <w:r w:rsidR="0039634A">
        <w:t xml:space="preserve"> </w:t>
      </w:r>
      <w:r>
        <w:t>all</w:t>
      </w:r>
      <w:r w:rsidR="0039634A">
        <w:t xml:space="preserve"> </w:t>
      </w:r>
      <w:r>
        <w:t>nodes</w:t>
      </w:r>
      <w:r w:rsidR="0039634A">
        <w:t xml:space="preserve"> </w:t>
      </w:r>
      <w:r>
        <w:t>can</w:t>
      </w:r>
      <w:r w:rsidR="0039634A">
        <w:t xml:space="preserve"> </w:t>
      </w:r>
      <w:r>
        <w:t>reach</w:t>
      </w:r>
      <w:r w:rsidR="0039634A">
        <w:t xml:space="preserve"> </w:t>
      </w:r>
      <w:r>
        <w:t>the</w:t>
      </w:r>
      <w:r w:rsidR="0039634A">
        <w:t xml:space="preserve"> </w:t>
      </w:r>
      <w:r>
        <w:t>centralized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resource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shares.</w:t>
      </w:r>
      <w:r w:rsidR="0039634A">
        <w:t xml:space="preserve"> </w:t>
      </w:r>
      <w:r>
        <w:t>For</w:t>
      </w:r>
      <w:r w:rsidR="0039634A">
        <w:t xml:space="preserve"> </w:t>
      </w:r>
      <w:r>
        <w:t>high</w:t>
      </w:r>
      <w:r w:rsidR="0039634A">
        <w:t xml:space="preserve"> </w:t>
      </w:r>
      <w:r>
        <w:t>availability,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clustered,</w:t>
      </w:r>
      <w:r w:rsidR="0039634A">
        <w:t xml:space="preserve"> </w:t>
      </w:r>
      <w:r>
        <w:t>scaled-out</w:t>
      </w:r>
      <w:r w:rsidR="0039634A">
        <w:t xml:space="preserve"> </w:t>
      </w:r>
      <w:r>
        <w:t>file</w:t>
      </w:r>
      <w:r w:rsidR="0039634A">
        <w:t xml:space="preserve"> </w:t>
      </w:r>
      <w:r>
        <w:t>server.</w:t>
      </w:r>
    </w:p>
    <w:p w14:paraId="4F38925E" w14:textId="78F5DE30" w:rsidR="00E3446A" w:rsidRDefault="00E3446A" w:rsidP="006739FE">
      <w:pPr>
        <w:pStyle w:val="NormalPACKT"/>
      </w:pPr>
      <w:r>
        <w:t>DSC</w:t>
      </w:r>
      <w:r w:rsidR="0039634A">
        <w:t xml:space="preserve"> </w:t>
      </w:r>
      <w:r>
        <w:t>uses</w:t>
      </w:r>
      <w:r w:rsidR="0039634A">
        <w:t xml:space="preserve"> </w:t>
      </w:r>
      <w:r>
        <w:t>MOF</w:t>
      </w:r>
      <w:r w:rsidR="0039634A">
        <w:t xml:space="preserve"> </w:t>
      </w:r>
      <w:r>
        <w:t>to</w:t>
      </w:r>
      <w:r w:rsidR="0039634A">
        <w:t xml:space="preserve"> </w:t>
      </w:r>
      <w:r>
        <w:t>communicate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node,</w:t>
      </w:r>
      <w:r w:rsidR="0039634A">
        <w:t xml:space="preserve"> </w:t>
      </w:r>
      <w:r>
        <w:t>in</w:t>
      </w:r>
      <w:r w:rsidR="0039634A">
        <w:t xml:space="preserve"> </w:t>
      </w:r>
      <w:r>
        <w:t>effect,</w:t>
      </w:r>
      <w:r w:rsidR="0039634A">
        <w:t xml:space="preserve"> </w:t>
      </w:r>
      <w:r>
        <w:t>configures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whatever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says.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are,</w:t>
      </w:r>
      <w:r w:rsidR="0039634A">
        <w:t xml:space="preserve"> </w:t>
      </w:r>
      <w:r>
        <w:t>at</w:t>
      </w:r>
      <w:r w:rsidR="0039634A">
        <w:t xml:space="preserve"> </w:t>
      </w:r>
      <w:r>
        <w:t>rest,</w:t>
      </w:r>
      <w:r w:rsidR="0039634A">
        <w:t xml:space="preserve"> </w:t>
      </w:r>
      <w:r>
        <w:t>just</w:t>
      </w:r>
      <w:r w:rsidR="0039634A">
        <w:t xml:space="preserve"> </w:t>
      </w:r>
      <w:r>
        <w:t>plaintext</w:t>
      </w:r>
      <w:r w:rsidR="0039634A">
        <w:t xml:space="preserve"> </w:t>
      </w:r>
      <w:r>
        <w:t>documents,</w:t>
      </w:r>
      <w:r w:rsidR="0039634A">
        <w:t xml:space="preserve"> </w:t>
      </w:r>
      <w:r>
        <w:t>and</w:t>
      </w:r>
      <w:r w:rsidR="0039634A">
        <w:t xml:space="preserve"> </w:t>
      </w:r>
      <w:r>
        <w:t>are</w:t>
      </w:r>
      <w:r w:rsidR="0039634A">
        <w:t xml:space="preserve"> </w:t>
      </w:r>
      <w:r>
        <w:t>not</w:t>
      </w:r>
      <w:r w:rsidR="0039634A">
        <w:t xml:space="preserve"> </w:t>
      </w:r>
      <w:r>
        <w:t>encrypted</w:t>
      </w:r>
      <w:r w:rsidR="0039634A">
        <w:t xml:space="preserve"> </w:t>
      </w:r>
      <w:r>
        <w:t>or</w:t>
      </w:r>
      <w:r w:rsidR="0039634A">
        <w:t xml:space="preserve"> </w:t>
      </w:r>
      <w:r>
        <w:t>signed.</w:t>
      </w:r>
      <w:r w:rsidR="0039634A">
        <w:t xml:space="preserve"> </w:t>
      </w:r>
      <w:r>
        <w:t>If</w:t>
      </w:r>
      <w:r w:rsidR="0039634A">
        <w:t xml:space="preserve"> </w:t>
      </w:r>
      <w:r>
        <w:t>your</w:t>
      </w:r>
      <w:r w:rsidR="0039634A">
        <w:t xml:space="preserve"> </w:t>
      </w:r>
      <w:r>
        <w:t>private</w:t>
      </w:r>
      <w:r w:rsidR="0039634A">
        <w:t xml:space="preserve"> </w:t>
      </w:r>
      <w:r>
        <w:t>network</w:t>
      </w:r>
      <w:r w:rsidR="0039634A">
        <w:t xml:space="preserve"> </w:t>
      </w:r>
      <w:r>
        <w:t>is</w:t>
      </w:r>
      <w:r w:rsidR="0039634A">
        <w:t xml:space="preserve"> </w:t>
      </w:r>
      <w:r>
        <w:t>secure,</w:t>
      </w:r>
      <w:r w:rsidR="0039634A">
        <w:t xml:space="preserve"> </w:t>
      </w:r>
      <w:r>
        <w:t>then</w:t>
      </w:r>
      <w:r w:rsidR="0039634A">
        <w:t xml:space="preserve"> </w:t>
      </w:r>
      <w:r>
        <w:t>the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is</w:t>
      </w:r>
      <w:r w:rsidR="0039634A">
        <w:t xml:space="preserve"> </w:t>
      </w:r>
      <w:r>
        <w:t>easier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and</w:t>
      </w:r>
      <w:r w:rsidR="0039634A">
        <w:t xml:space="preserve"> </w:t>
      </w:r>
      <w:r>
        <w:t>configure.</w:t>
      </w:r>
      <w:r w:rsidR="0039634A">
        <w:t xml:space="preserve"> </w:t>
      </w:r>
      <w:r>
        <w:t>If</w:t>
      </w:r>
      <w:r w:rsidR="0039634A">
        <w:t xml:space="preserve"> </w:t>
      </w:r>
      <w:r>
        <w:t>security</w:t>
      </w:r>
      <w:r w:rsidR="0039634A">
        <w:t xml:space="preserve"> </w:t>
      </w:r>
      <w:r>
        <w:t>is</w:t>
      </w:r>
      <w:r w:rsidR="0039634A">
        <w:t xml:space="preserve"> </w:t>
      </w:r>
      <w:r>
        <w:t>an</w:t>
      </w:r>
      <w:r w:rsidR="0039634A">
        <w:t xml:space="preserve"> </w:t>
      </w:r>
      <w:r>
        <w:t>issue,</w:t>
      </w:r>
      <w:r w:rsidR="0039634A">
        <w:t xml:space="preserve"> </w:t>
      </w:r>
      <w:r>
        <w:t>consider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web</w:t>
      </w:r>
      <w:r w:rsidR="0039634A">
        <w:t xml:space="preserve"> </w:t>
      </w:r>
      <w:r>
        <w:t>server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approach</w:t>
      </w:r>
      <w:r w:rsidR="0039634A">
        <w:t xml:space="preserve"> </w:t>
      </w:r>
      <w:r>
        <w:t>and</w:t>
      </w:r>
      <w:r w:rsidR="0039634A">
        <w:t xml:space="preserve"> </w:t>
      </w:r>
      <w:r>
        <w:t>configure</w:t>
      </w:r>
      <w:r w:rsidR="0039634A">
        <w:t xml:space="preserve"> </w:t>
      </w:r>
      <w:r>
        <w:t>it</w:t>
      </w:r>
      <w:r w:rsidR="0039634A">
        <w:t xml:space="preserve"> </w:t>
      </w:r>
      <w:r>
        <w:t>with</w:t>
      </w:r>
      <w:r w:rsidR="0039634A">
        <w:t xml:space="preserve"> </w:t>
      </w:r>
      <w:r>
        <w:t>HTTPS</w:t>
      </w:r>
      <w:r w:rsidR="0039634A">
        <w:t xml:space="preserve"> </w:t>
      </w:r>
      <w:r>
        <w:t>(which</w:t>
      </w:r>
      <w:r w:rsidR="0039634A">
        <w:t xml:space="preserve"> </w:t>
      </w:r>
      <w:r>
        <w:t>you</w:t>
      </w:r>
      <w:r w:rsidR="0039634A">
        <w:t xml:space="preserve"> </w:t>
      </w:r>
      <w:r>
        <w:t>do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Implementing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web-based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 w:rsidR="0039634A">
        <w:t xml:space="preserve"> </w:t>
      </w:r>
      <w:r>
        <w:t>recipe).</w:t>
      </w:r>
    </w:p>
    <w:p w14:paraId="4854006E" w14:textId="2EA5A5E4" w:rsidR="00E3446A" w:rsidRDefault="00E3446A" w:rsidP="006739FE">
      <w:pPr>
        <w:pStyle w:val="NormalPACKT"/>
      </w:pPr>
      <w:r>
        <w:t>Since</w:t>
      </w:r>
      <w:r w:rsidR="0039634A">
        <w:t xml:space="preserve"> </w:t>
      </w:r>
      <w:r>
        <w:t>you</w:t>
      </w:r>
      <w:r w:rsidR="0039634A">
        <w:t xml:space="preserve"> </w:t>
      </w:r>
      <w:r>
        <w:t>may</w:t>
      </w:r>
      <w:r w:rsidR="0039634A">
        <w:t xml:space="preserve"> </w:t>
      </w:r>
      <w:r>
        <w:t>have</w:t>
      </w:r>
      <w:r w:rsidR="0039634A">
        <w:t xml:space="preserve"> </w:t>
      </w:r>
      <w:r>
        <w:t>used</w:t>
      </w:r>
      <w:r w:rsidR="0039634A">
        <w:t xml:space="preserve"> </w:t>
      </w:r>
      <w:r>
        <w:t>other</w:t>
      </w:r>
      <w:r w:rsidR="0039634A">
        <w:t xml:space="preserve"> </w:t>
      </w:r>
      <w:r>
        <w:t>recipes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chapter—such</w:t>
      </w:r>
      <w:r w:rsidR="0039634A">
        <w:t xml:space="preserve"> </w:t>
      </w:r>
      <w:r>
        <w:t>as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Configuring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the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local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configuration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manager</w:t>
      </w:r>
      <w:r w:rsidR="0039634A">
        <w:t xml:space="preserve"> </w:t>
      </w:r>
      <w:r>
        <w:t>recipe</w:t>
      </w:r>
      <w:r w:rsidR="0039634A">
        <w:t xml:space="preserve"> </w:t>
      </w:r>
      <w:r>
        <w:t>where</w:t>
      </w:r>
      <w:r w:rsidR="0039634A">
        <w:t xml:space="preserve"> </w:t>
      </w:r>
      <w:r>
        <w:t>you</w:t>
      </w:r>
      <w:r w:rsidR="0039634A">
        <w:t xml:space="preserve"> </w:t>
      </w:r>
      <w:r>
        <w:t>configured</w:t>
      </w:r>
      <w:r w:rsidR="0039634A">
        <w:t xml:space="preserve"> </w:t>
      </w:r>
      <w:r>
        <w:t>a</w:t>
      </w:r>
      <w:r w:rsidR="0039634A">
        <w:t xml:space="preserve"> </w:t>
      </w:r>
      <w:r>
        <w:t>node—you</w:t>
      </w:r>
      <w:r w:rsidR="0039634A">
        <w:t xml:space="preserve"> </w:t>
      </w:r>
      <w:r>
        <w:t>first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clean</w:t>
      </w:r>
      <w:r w:rsidR="0039634A">
        <w:t xml:space="preserve"> </w:t>
      </w:r>
      <w:r>
        <w:t>out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details</w:t>
      </w:r>
      <w:r w:rsidR="0039634A">
        <w:t xml:space="preserve"> </w:t>
      </w:r>
      <w:r>
        <w:t>before</w:t>
      </w:r>
      <w:r w:rsidR="0039634A">
        <w:t xml:space="preserve"> </w:t>
      </w:r>
      <w:r>
        <w:t>carrying</w:t>
      </w:r>
      <w:r w:rsidR="0039634A">
        <w:t xml:space="preserve"> </w:t>
      </w:r>
      <w:r>
        <w:t>out</w:t>
      </w:r>
      <w:r w:rsidR="0039634A">
        <w:t xml:space="preserve"> </w:t>
      </w:r>
      <w:r>
        <w:t>this</w:t>
      </w:r>
      <w:r w:rsidR="0039634A">
        <w:t xml:space="preserve"> </w:t>
      </w:r>
      <w:r>
        <w:t>recipe.</w:t>
      </w:r>
    </w:p>
    <w:p w14:paraId="59A16575" w14:textId="602C7D19" w:rsidR="00E3446A" w:rsidRDefault="00E3446A" w:rsidP="006739FE">
      <w:pPr>
        <w:pStyle w:val="NormalPACKT"/>
      </w:pPr>
      <w:r>
        <w:t>When</w:t>
      </w:r>
      <w:r w:rsidR="0039634A">
        <w:t xml:space="preserve"> </w:t>
      </w:r>
      <w:r>
        <w:t>you</w:t>
      </w:r>
      <w:r w:rsidR="0039634A">
        <w:t xml:space="preserve"> </w:t>
      </w:r>
      <w:r>
        <w:t>deploy</w:t>
      </w:r>
      <w:r w:rsidR="0039634A">
        <w:t xml:space="preserve"> </w:t>
      </w:r>
      <w:r>
        <w:t>an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you</w:t>
      </w:r>
      <w:r w:rsidR="0039634A">
        <w:t xml:space="preserve"> </w:t>
      </w:r>
      <w:r>
        <w:t>place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documents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SMB</w:t>
      </w:r>
      <w:r w:rsidR="0039634A">
        <w:t xml:space="preserve"> </w:t>
      </w:r>
      <w:r>
        <w:t>share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target</w:t>
      </w:r>
      <w:r w:rsidR="0039634A">
        <w:t xml:space="preserve"> </w:t>
      </w:r>
      <w:r>
        <w:t>nodes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and</w:t>
      </w:r>
      <w:r w:rsidR="0039634A">
        <w:t xml:space="preserve"> </w:t>
      </w:r>
      <w:r>
        <w:t>use.</w:t>
      </w:r>
      <w:r w:rsidR="0039634A">
        <w:t xml:space="preserve"> </w:t>
      </w:r>
      <w:r>
        <w:t>You</w:t>
      </w:r>
      <w:r w:rsidR="0039634A">
        <w:t xml:space="preserve"> </w:t>
      </w:r>
      <w:r>
        <w:t>also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to</w:t>
      </w:r>
      <w:r w:rsidR="0039634A">
        <w:t xml:space="preserve"> </w:t>
      </w:r>
      <w:r>
        <w:t>tell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where</w:t>
      </w:r>
      <w:r w:rsidR="0039634A">
        <w:t xml:space="preserve"> </w:t>
      </w:r>
      <w:r>
        <w:t>and</w:t>
      </w:r>
      <w:r w:rsidR="0039634A">
        <w:t xml:space="preserve"> </w:t>
      </w:r>
      <w:r>
        <w:t>how</w:t>
      </w:r>
      <w:r w:rsidR="0039634A">
        <w:t xml:space="preserve"> </w:t>
      </w:r>
      <w:r>
        <w:t>to</w:t>
      </w:r>
      <w:r w:rsidR="0039634A">
        <w:t xml:space="preserve"> </w:t>
      </w: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files.</w:t>
      </w:r>
      <w:r w:rsidR="0039634A">
        <w:t xml:space="preserve"> </w:t>
      </w:r>
      <w:r>
        <w:t>To</w:t>
      </w:r>
      <w:r w:rsidR="0039634A">
        <w:t xml:space="preserve"> </w:t>
      </w:r>
      <w:r>
        <w:t>enable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to</w:t>
      </w:r>
      <w:r w:rsidR="0039634A">
        <w:t xml:space="preserve"> </w:t>
      </w:r>
      <w:r>
        <w:t>identify</w:t>
      </w:r>
      <w:r w:rsidR="0039634A">
        <w:t xml:space="preserve"> </w:t>
      </w:r>
      <w:r>
        <w:t>which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  <w:r w:rsidR="0039634A">
        <w:t xml:space="preserve"> </w:t>
      </w:r>
      <w:r>
        <w:t>it</w:t>
      </w:r>
      <w:r w:rsidR="0039634A">
        <w:t xml:space="preserve"> </w:t>
      </w:r>
      <w:r>
        <w:t>should</w:t>
      </w:r>
      <w:r w:rsidR="0039634A">
        <w:t xml:space="preserve"> </w:t>
      </w:r>
      <w:r>
        <w:t>download</w:t>
      </w:r>
      <w:r w:rsidR="0039634A">
        <w:t xml:space="preserve"> </w:t>
      </w:r>
      <w:r>
        <w:t>and</w:t>
      </w:r>
      <w:r w:rsidR="0039634A">
        <w:t xml:space="preserve"> </w:t>
      </w:r>
      <w:r>
        <w:t>use,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configured</w:t>
      </w:r>
      <w:r w:rsidR="0039634A">
        <w:t xml:space="preserve"> </w:t>
      </w:r>
      <w:r>
        <w:t>with</w:t>
      </w:r>
      <w:r w:rsidR="0039634A">
        <w:t xml:space="preserve"> </w:t>
      </w:r>
      <w:r>
        <w:t>a</w:t>
      </w:r>
      <w:r w:rsidR="0039634A">
        <w:t xml:space="preserve"> </w:t>
      </w:r>
      <w:r>
        <w:t>GUID</w:t>
      </w:r>
      <w:r w:rsidR="0039634A">
        <w:t xml:space="preserve"> </w:t>
      </w:r>
      <w:r>
        <w:t>(the</w:t>
      </w:r>
      <w:r w:rsidR="0039634A">
        <w:t xml:space="preserve"> </w:t>
      </w:r>
      <w:proofErr w:type="spellStart"/>
      <w:r w:rsidRPr="000C66E6">
        <w:rPr>
          <w:rStyle w:val="CodeInTextPACKT"/>
        </w:rPr>
        <w:t>ConfigurationID</w:t>
      </w:r>
      <w:proofErr w:type="spellEnd"/>
      <w:r>
        <w:t>)</w:t>
      </w:r>
      <w:r w:rsidR="0039634A">
        <w:t xml:space="preserve"> </w:t>
      </w:r>
      <w:r>
        <w:t>and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share</w:t>
      </w:r>
      <w:r w:rsidR="0039634A">
        <w:t xml:space="preserve"> </w:t>
      </w:r>
      <w:r>
        <w:t>path</w:t>
      </w:r>
      <w:r w:rsidR="0039634A">
        <w:t xml:space="preserve"> </w:t>
      </w:r>
      <w:r>
        <w:t>where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can</w:t>
      </w:r>
      <w:r w:rsidR="0039634A">
        <w:t xml:space="preserve"> </w:t>
      </w:r>
      <w:r>
        <w:t>find</w:t>
      </w:r>
      <w:r w:rsidR="0039634A">
        <w:t xml:space="preserve"> </w:t>
      </w:r>
      <w:r>
        <w:t>configuration</w:t>
      </w:r>
      <w:r w:rsidR="0039634A">
        <w:t xml:space="preserve"> </w:t>
      </w:r>
      <w:r>
        <w:t>MOF</w:t>
      </w:r>
      <w:r w:rsidR="0039634A">
        <w:t xml:space="preserve"> </w:t>
      </w:r>
      <w:r>
        <w:t>files.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deploy</w:t>
      </w:r>
      <w:r w:rsidR="0039634A">
        <w:t xml:space="preserve"> </w:t>
      </w:r>
      <w:r>
        <w:t>to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named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GUID</w:t>
      </w:r>
      <w:r w:rsidR="0039634A">
        <w:t xml:space="preserve"> </w:t>
      </w:r>
      <w:r>
        <w:t>(that</w:t>
      </w:r>
      <w:r w:rsidR="0039634A">
        <w:t xml:space="preserve"> </w:t>
      </w:r>
      <w:r>
        <w:t>is,</w:t>
      </w:r>
      <w:r w:rsidR="0039634A">
        <w:rPr>
          <w:rStyle w:val="CodeInTextPACKT"/>
        </w:rPr>
        <w:t xml:space="preserve"> </w:t>
      </w:r>
      <w:r w:rsidRPr="000C66E6">
        <w:rPr>
          <w:rStyle w:val="CodeInTextPACKT"/>
        </w:rPr>
        <w:t>&lt;</w:t>
      </w:r>
      <w:proofErr w:type="spellStart"/>
      <w:r w:rsidRPr="000C66E6">
        <w:rPr>
          <w:rStyle w:val="CodeInTextPACKT"/>
        </w:rPr>
        <w:t>guid</w:t>
      </w:r>
      <w:proofErr w:type="spellEnd"/>
      <w:r w:rsidRPr="000C66E6">
        <w:rPr>
          <w:rStyle w:val="CodeInTextPACKT"/>
        </w:rPr>
        <w:t>&gt;.</w:t>
      </w:r>
      <w:proofErr w:type="spellStart"/>
      <w:r w:rsidRPr="000C66E6">
        <w:rPr>
          <w:rStyle w:val="CodeInTextPACKT"/>
        </w:rPr>
        <w:t>mof</w:t>
      </w:r>
      <w:proofErr w:type="spellEnd"/>
      <w:r>
        <w:t>).</w:t>
      </w:r>
    </w:p>
    <w:p w14:paraId="1FBE301E" w14:textId="72238009" w:rsidR="00E3446A" w:rsidRDefault="00E3446A" w:rsidP="006739FE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with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 w:rsidRPr="000C66E6">
        <w:rPr>
          <w:rStyle w:val="CodeInTextPACKT"/>
        </w:rPr>
        <w:t>ConfigurationID</w:t>
      </w:r>
      <w:proofErr w:type="spellEnd"/>
      <w:r w:rsidR="0039634A">
        <w:t xml:space="preserve"> </w:t>
      </w:r>
      <w:r>
        <w:t>set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5d79ee6e-0420-4c98-9cc3-9f696901a816</w:t>
      </w:r>
      <w:r>
        <w:t>.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also</w:t>
      </w:r>
      <w:r w:rsidR="0039634A">
        <w:t xml:space="preserve"> </w:t>
      </w:r>
      <w:r>
        <w:t>specifies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should</w:t>
      </w:r>
      <w:r w:rsidR="0039634A">
        <w:t xml:space="preserve"> </w:t>
      </w:r>
      <w:r>
        <w:t>pull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located</w:t>
      </w:r>
      <w:r w:rsidR="0039634A">
        <w:t xml:space="preserve"> </w:t>
      </w:r>
      <w:r>
        <w:t>at</w:t>
      </w:r>
      <w:r w:rsidR="0039634A">
        <w:t xml:space="preserve"> </w:t>
      </w:r>
      <w:r w:rsidRPr="000C66E6">
        <w:rPr>
          <w:rStyle w:val="CodeInTextPACKT"/>
        </w:rPr>
        <w:t>\\SRV1\DSCConfiguration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case,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would</w:t>
      </w:r>
      <w:r w:rsidR="0039634A">
        <w:t xml:space="preserve"> </w:t>
      </w:r>
      <w:r>
        <w:t>look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file</w:t>
      </w:r>
      <w:r w:rsidR="0039634A">
        <w:t xml:space="preserve"> </w:t>
      </w:r>
      <w:r>
        <w:t>named</w:t>
      </w:r>
      <w:r w:rsidR="0039634A">
        <w:t xml:space="preserve"> </w:t>
      </w:r>
      <w:r w:rsidRPr="000C66E6">
        <w:rPr>
          <w:rStyle w:val="CodeInTextPACKT"/>
        </w:rPr>
        <w:t>\\SRV1\DSCConfiguration\5d79ee6e-0420-4c98-9cc3-9f696901a816.mof</w:t>
      </w:r>
      <w:r w:rsidR="0039634A">
        <w:t xml:space="preserve"> </w:t>
      </w:r>
      <w:r>
        <w:t>plus</w:t>
      </w:r>
      <w:r w:rsidR="0039634A">
        <w:t xml:space="preserve"> </w:t>
      </w:r>
      <w:r>
        <w:t>the</w:t>
      </w:r>
      <w:r w:rsidR="0039634A">
        <w:t xml:space="preserve"> </w:t>
      </w:r>
      <w:r>
        <w:t>related</w:t>
      </w:r>
      <w:r w:rsidR="0039634A">
        <w:t xml:space="preserve"> </w:t>
      </w:r>
      <w:r>
        <w:t>checksum</w:t>
      </w:r>
      <w:r w:rsidR="0039634A">
        <w:t xml:space="preserve"> </w:t>
      </w:r>
      <w:r>
        <w:t>file.</w:t>
      </w:r>
    </w:p>
    <w:p w14:paraId="5E48B6FA" w14:textId="30711614" w:rsidR="00E3446A" w:rsidRDefault="00E3446A" w:rsidP="006739FE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uses</w:t>
      </w:r>
      <w:r w:rsidR="0039634A">
        <w:t xml:space="preserve"> </w:t>
      </w:r>
      <w:r>
        <w:t>another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sourced</w:t>
      </w:r>
      <w:r w:rsidR="0039634A">
        <w:t xml:space="preserve"> </w:t>
      </w:r>
      <w:r>
        <w:t>module,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xSMBShare</w:t>
      </w:r>
      <w:proofErr w:type="spellEnd"/>
      <w:r w:rsidR="0039634A">
        <w:t xml:space="preserve"> </w:t>
      </w:r>
      <w:r>
        <w:t>module.</w:t>
      </w:r>
      <w:r w:rsidR="0039634A">
        <w:t xml:space="preserve"> </w:t>
      </w:r>
      <w:r>
        <w:t>This</w:t>
      </w:r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used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that</w:t>
      </w:r>
      <w:r w:rsidR="0039634A">
        <w:t xml:space="preserve"> </w:t>
      </w:r>
      <w:r>
        <w:t>creates</w:t>
      </w:r>
      <w:r w:rsidR="0039634A">
        <w:t xml:space="preserve"> </w:t>
      </w:r>
      <w:r>
        <w:t>necessary</w:t>
      </w:r>
      <w:r w:rsidR="0039634A">
        <w:t xml:space="preserve"> </w:t>
      </w:r>
      <w:r>
        <w:t>shares.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case,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with</w:t>
      </w:r>
      <w:r w:rsidR="0039634A">
        <w:t xml:space="preserve"> </w:t>
      </w:r>
      <w:r>
        <w:t>this</w:t>
      </w:r>
      <w:r w:rsidR="0039634A">
        <w:t xml:space="preserve"> </w:t>
      </w:r>
      <w:r>
        <w:t>module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two</w:t>
      </w:r>
      <w:r w:rsidR="0039634A">
        <w:t xml:space="preserve"> </w:t>
      </w:r>
      <w:r>
        <w:t>shares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DSC</w:t>
      </w:r>
      <w:r w:rsidR="0039634A">
        <w:t xml:space="preserve"> </w:t>
      </w:r>
      <w:r>
        <w:t>nodes</w:t>
      </w:r>
      <w:r w:rsidR="0039634A">
        <w:t xml:space="preserve"> </w:t>
      </w:r>
      <w:r>
        <w:t>(that</w:t>
      </w:r>
      <w:r w:rsidR="0039634A">
        <w:t xml:space="preserve"> </w:t>
      </w:r>
      <w:r>
        <w:t>is,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)</w:t>
      </w:r>
      <w:r w:rsidR="0039634A">
        <w:t xml:space="preserve"> </w:t>
      </w:r>
      <w:r>
        <w:t>use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documents.</w:t>
      </w:r>
    </w:p>
    <w:p w14:paraId="26A08AFC" w14:textId="394D8146" w:rsidR="00E3446A" w:rsidRPr="00490C0B" w:rsidRDefault="00E3446A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7800AA2E" w14:textId="321CD88C" w:rsidR="00E3446A" w:rsidRDefault="00E3446A" w:rsidP="00DE2B1D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is</w:t>
      </w:r>
      <w:r w:rsidR="0039634A">
        <w:t xml:space="preserve"> </w:t>
      </w:r>
      <w:r>
        <w:t>run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>
        <w:t>provides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</w:p>
    <w:p w14:paraId="4C8D8F3C" w14:textId="77777777" w:rsidR="00E3446A" w:rsidRPr="00330CB2" w:rsidRDefault="00E3446A" w:rsidP="00330CB2">
      <w:pPr>
        <w:pStyle w:val="InformationBoxPACKT"/>
        <w:rPr>
          <w:rStyle w:val="KeyWordPACKT"/>
        </w:rPr>
      </w:pPr>
      <w:r w:rsidRPr="00330CB2">
        <w:rPr>
          <w:rStyle w:val="KeyWordPACKT"/>
        </w:rPr>
        <w:t>Note</w:t>
      </w:r>
    </w:p>
    <w:p w14:paraId="6DBCD99E" w14:textId="31839DC5" w:rsidR="00E3446A" w:rsidRPr="00330CB2" w:rsidRDefault="00E3446A" w:rsidP="00330CB2">
      <w:pPr>
        <w:pStyle w:val="InformationBoxPACKT"/>
      </w:pPr>
      <w:r w:rsidRPr="00330CB2">
        <w:t>This</w:t>
      </w:r>
      <w:r w:rsidR="0039634A">
        <w:t xml:space="preserve"> </w:t>
      </w:r>
      <w:r w:rsidRPr="00330CB2">
        <w:t>recipe</w:t>
      </w:r>
      <w:r w:rsidR="0039634A">
        <w:t xml:space="preserve"> </w:t>
      </w:r>
      <w:r w:rsidRPr="00330CB2">
        <w:t>removes</w:t>
      </w:r>
      <w:r w:rsidR="0039634A">
        <w:t xml:space="preserve"> </w:t>
      </w:r>
      <w:r w:rsidRPr="00330CB2">
        <w:t>any</w:t>
      </w:r>
      <w:r w:rsidR="0039634A">
        <w:t xml:space="preserve"> </w:t>
      </w:r>
      <w:r w:rsidRPr="00330CB2">
        <w:t>DSC</w:t>
      </w:r>
      <w:r w:rsidR="0039634A">
        <w:t xml:space="preserve"> </w:t>
      </w:r>
      <w:r w:rsidRPr="00330CB2">
        <w:t>configuration</w:t>
      </w:r>
      <w:r w:rsidR="0039634A">
        <w:t xml:space="preserve"> </w:t>
      </w:r>
      <w:r w:rsidRPr="00330CB2">
        <w:t>documents</w:t>
      </w:r>
      <w:r w:rsidR="0039634A">
        <w:t xml:space="preserve"> </w:t>
      </w:r>
      <w:r w:rsidRPr="00330CB2">
        <w:t>on</w:t>
      </w:r>
      <w:r w:rsidR="0039634A">
        <w:t xml:space="preserve"> </w:t>
      </w:r>
      <w:r w:rsidRPr="00330CB2"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 w:rsidRPr="00330CB2"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Pr="00330CB2">
        <w:t>.</w:t>
      </w:r>
      <w:r w:rsidR="0039634A">
        <w:t xml:space="preserve"> </w:t>
      </w:r>
      <w:r w:rsidRPr="00330CB2">
        <w:t>Any</w:t>
      </w:r>
      <w:r w:rsidR="0039634A">
        <w:t xml:space="preserve"> </w:t>
      </w:r>
      <w:r w:rsidRPr="00330CB2">
        <w:t>configuration</w:t>
      </w:r>
      <w:r w:rsidR="0039634A">
        <w:t xml:space="preserve"> </w:t>
      </w:r>
      <w:r w:rsidRPr="00330CB2">
        <w:t>that</w:t>
      </w:r>
      <w:r w:rsidR="0039634A">
        <w:t xml:space="preserve"> </w:t>
      </w:r>
      <w:r w:rsidRPr="00330CB2">
        <w:t>was</w:t>
      </w:r>
      <w:r w:rsidR="0039634A">
        <w:t xml:space="preserve"> </w:t>
      </w:r>
      <w:r w:rsidRPr="00330CB2">
        <w:t>performed</w:t>
      </w:r>
      <w:r w:rsidR="0039634A">
        <w:t xml:space="preserve"> </w:t>
      </w:r>
      <w:r w:rsidRPr="00330CB2">
        <w:t>using</w:t>
      </w:r>
      <w:r w:rsidR="0039634A">
        <w:t xml:space="preserve"> </w:t>
      </w:r>
      <w:r w:rsidRPr="00330CB2">
        <w:t>previous</w:t>
      </w:r>
      <w:r w:rsidR="0039634A">
        <w:t xml:space="preserve"> </w:t>
      </w:r>
      <w:r w:rsidRPr="00330CB2">
        <w:t>recipes,</w:t>
      </w:r>
      <w:r w:rsidR="0039634A">
        <w:t xml:space="preserve"> </w:t>
      </w:r>
      <w:r w:rsidRPr="00330CB2">
        <w:t>for</w:t>
      </w:r>
      <w:r w:rsidR="0039634A">
        <w:t xml:space="preserve"> </w:t>
      </w:r>
      <w:r w:rsidRPr="00330CB2">
        <w:t>example</w:t>
      </w:r>
      <w:r w:rsidR="0039634A">
        <w:t xml:space="preserve"> </w:t>
      </w:r>
      <w:r w:rsidRPr="00330CB2">
        <w:t>adding</w:t>
      </w:r>
      <w:r w:rsidR="0039634A">
        <w:t xml:space="preserve"> </w:t>
      </w:r>
      <w:r w:rsidRPr="00330CB2">
        <w:t>the</w:t>
      </w:r>
      <w:r w:rsidR="0039634A">
        <w:t xml:space="preserve"> </w:t>
      </w:r>
      <w:r w:rsidRPr="00330CB2">
        <w:t>DNS</w:t>
      </w:r>
      <w:r w:rsidR="0039634A">
        <w:t xml:space="preserve"> </w:t>
      </w:r>
      <w:r w:rsidRPr="00330CB2">
        <w:t>Server</w:t>
      </w:r>
      <w:r w:rsidR="0039634A">
        <w:t xml:space="preserve"> </w:t>
      </w:r>
      <w:r w:rsidRPr="00330CB2">
        <w:t>service</w:t>
      </w:r>
      <w:r w:rsidR="0039634A">
        <w:t xml:space="preserve"> </w:t>
      </w:r>
      <w:r w:rsidRPr="00330CB2"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 w:rsidRPr="00330CB2">
        <w:t>,</w:t>
      </w:r>
      <w:r w:rsidR="0039634A">
        <w:t xml:space="preserve"> </w:t>
      </w:r>
      <w:r w:rsidRPr="00330CB2">
        <w:t>remain</w:t>
      </w:r>
      <w:r w:rsidR="0039634A">
        <w:t xml:space="preserve"> </w:t>
      </w:r>
      <w:r w:rsidRPr="00330CB2">
        <w:t>in</w:t>
      </w:r>
      <w:r w:rsidR="0039634A">
        <w:t xml:space="preserve"> </w:t>
      </w:r>
      <w:r w:rsidRPr="00330CB2">
        <w:t>place</w:t>
      </w:r>
      <w:r w:rsidR="0039634A">
        <w:t xml:space="preserve"> </w:t>
      </w:r>
      <w:r w:rsidRPr="00330CB2">
        <w:t>with</w:t>
      </w:r>
      <w:r w:rsidR="0039634A">
        <w:t xml:space="preserve"> </w:t>
      </w:r>
      <w:r w:rsidRPr="00330CB2">
        <w:t>DSC</w:t>
      </w:r>
      <w:r w:rsidR="0039634A">
        <w:t xml:space="preserve"> </w:t>
      </w:r>
      <w:r w:rsidRPr="00330CB2">
        <w:t>only</w:t>
      </w:r>
      <w:r w:rsidR="0039634A">
        <w:t xml:space="preserve"> </w:t>
      </w:r>
      <w:r w:rsidRPr="00330CB2">
        <w:t>concerning</w:t>
      </w:r>
      <w:r w:rsidR="0039634A">
        <w:t xml:space="preserve"> </w:t>
      </w:r>
      <w:r w:rsidRPr="00330CB2">
        <w:t>itself</w:t>
      </w:r>
      <w:r w:rsidR="0039634A">
        <w:t xml:space="preserve"> </w:t>
      </w:r>
      <w:r w:rsidRPr="00330CB2">
        <w:t>with</w:t>
      </w:r>
      <w:r w:rsidR="0039634A">
        <w:t xml:space="preserve"> </w:t>
      </w:r>
      <w:r w:rsidRPr="00330CB2">
        <w:t>the</w:t>
      </w:r>
      <w:r w:rsidR="0039634A">
        <w:t xml:space="preserve"> </w:t>
      </w:r>
      <w:r w:rsidRPr="00330CB2">
        <w:t>new</w:t>
      </w:r>
      <w:r w:rsidR="0039634A">
        <w:t xml:space="preserve"> </w:t>
      </w:r>
      <w:r w:rsidRPr="00330CB2">
        <w:t>configuration</w:t>
      </w:r>
      <w:r w:rsidR="0039634A">
        <w:t xml:space="preserve"> </w:t>
      </w:r>
      <w:r w:rsidRPr="00330CB2">
        <w:t>document(s)</w:t>
      </w:r>
      <w:r w:rsidR="0039634A">
        <w:t xml:space="preserve"> </w:t>
      </w:r>
      <w:r w:rsidRPr="00330CB2">
        <w:t>you</w:t>
      </w:r>
      <w:r w:rsidR="0039634A">
        <w:t xml:space="preserve"> </w:t>
      </w:r>
      <w:r w:rsidRPr="00330CB2">
        <w:t>add</w:t>
      </w:r>
      <w:r w:rsidR="0039634A">
        <w:t xml:space="preserve"> </w:t>
      </w:r>
      <w:r w:rsidRPr="00330CB2">
        <w:t>to</w:t>
      </w:r>
      <w:r w:rsidR="0039634A">
        <w:t xml:space="preserve"> </w:t>
      </w:r>
      <w:r w:rsidRPr="00330CB2">
        <w:t>the</w:t>
      </w:r>
      <w:r w:rsidR="0039634A">
        <w:t xml:space="preserve"> </w:t>
      </w:r>
      <w:r w:rsidRPr="00330CB2">
        <w:t>pull</w:t>
      </w:r>
      <w:r w:rsidR="0039634A">
        <w:t xml:space="preserve"> </w:t>
      </w:r>
      <w:r w:rsidRPr="00330CB2">
        <w:t>server.</w:t>
      </w:r>
    </w:p>
    <w:p w14:paraId="00F58707" w14:textId="35B6D9D9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6649B823" w14:textId="21F8830A" w:rsidR="00E3446A" w:rsidRDefault="00E3446A" w:rsidP="009B62AC">
      <w:pPr>
        <w:pStyle w:val="NumberedBulletPACKT"/>
        <w:numPr>
          <w:ilvl w:val="0"/>
          <w:numId w:val="12"/>
        </w:numPr>
      </w:pP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xSMBShare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exists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529F115" w14:textId="4F163AE3" w:rsidR="00E3446A" w:rsidRDefault="00E3446A" w:rsidP="00330CB2">
      <w:pPr>
        <w:pStyle w:val="CodeWithinBulletsEndPACKT"/>
      </w:pPr>
      <w:r>
        <w:lastRenderedPageBreak/>
        <w:t>$SB1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251273D2" w14:textId="28B6A966" w:rsidR="00E3446A" w:rsidRDefault="0039634A" w:rsidP="00330CB2">
      <w:pPr>
        <w:pStyle w:val="CodeWithinBulletsEndPACKT"/>
      </w:pPr>
      <w:r>
        <w:t xml:space="preserve">  </w:t>
      </w:r>
      <w:r w:rsidR="00E3446A">
        <w:t>Install-Module</w:t>
      </w:r>
      <w:r>
        <w:t xml:space="preserve"> </w:t>
      </w:r>
      <w:proofErr w:type="spellStart"/>
      <w:r w:rsidR="00E3446A">
        <w:t>xSMBShare</w:t>
      </w:r>
      <w:proofErr w:type="spellEnd"/>
      <w:r>
        <w:t xml:space="preserve"> </w:t>
      </w:r>
      <w:r w:rsidR="00E3446A">
        <w:t>-Force</w:t>
      </w:r>
      <w:r>
        <w:t xml:space="preserve"> </w:t>
      </w:r>
      <w:r w:rsidR="00E3446A">
        <w:t>|</w:t>
      </w:r>
    </w:p>
    <w:p w14:paraId="4FF1F3D0" w14:textId="6EA95B82" w:rsidR="00E3446A" w:rsidRDefault="0039634A" w:rsidP="00330CB2">
      <w:pPr>
        <w:pStyle w:val="CodeWithinBulletsEndPACKT"/>
      </w:pPr>
      <w:r>
        <w:t xml:space="preserve">    </w:t>
      </w:r>
      <w:r w:rsidR="00E3446A">
        <w:t>Out-Null</w:t>
      </w:r>
    </w:p>
    <w:p w14:paraId="10235911" w14:textId="77777777" w:rsidR="00E3446A" w:rsidRDefault="00E3446A" w:rsidP="00330CB2">
      <w:pPr>
        <w:pStyle w:val="CodeWithinBulletsEndPACKT"/>
      </w:pPr>
      <w:r>
        <w:t>}</w:t>
      </w:r>
    </w:p>
    <w:p w14:paraId="371CA73C" w14:textId="364E601A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$SB1</w:t>
      </w:r>
    </w:p>
    <w:p w14:paraId="61487C44" w14:textId="516A4427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$SB1</w:t>
      </w:r>
    </w:p>
    <w:p w14:paraId="34D423E1" w14:textId="6E4C07D9" w:rsidR="00E3446A" w:rsidRDefault="00E3446A" w:rsidP="00DE2B1D">
      <w:pPr>
        <w:pStyle w:val="NumberedBulletPACKT"/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and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9714D26" w14:textId="48EDE3F4" w:rsidR="00E3446A" w:rsidRDefault="00E3446A" w:rsidP="00330CB2">
      <w:pPr>
        <w:pStyle w:val="CodeWithinBulletsEndPACKT"/>
      </w:pPr>
      <w:r>
        <w:t>$SB2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1AA97F8D" w14:textId="0B1F2F08" w:rsidR="00E3446A" w:rsidRDefault="0039634A" w:rsidP="00330CB2">
      <w:pPr>
        <w:pStyle w:val="CodeWithinBulletsEndPACKT"/>
      </w:pPr>
      <w:r>
        <w:t xml:space="preserve">  </w:t>
      </w:r>
      <w:r w:rsidR="00E3446A">
        <w:t>$RIHT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738F0868" w14:textId="11F697F9" w:rsidR="00E3446A" w:rsidRDefault="0039634A" w:rsidP="00330CB2">
      <w:pPr>
        <w:pStyle w:val="CodeWithinBulletsEndPACKT"/>
      </w:pPr>
      <w:r>
        <w:t xml:space="preserve">  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'C:\Windows\System32\configuration\*.</w:t>
      </w:r>
      <w:proofErr w:type="spellStart"/>
      <w:r w:rsidR="00E3446A">
        <w:t>mof</w:t>
      </w:r>
      <w:proofErr w:type="spellEnd"/>
      <w:r w:rsidR="00E3446A">
        <w:t>'</w:t>
      </w:r>
    </w:p>
    <w:p w14:paraId="514262DC" w14:textId="3B1E8989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7AD76D1B" w14:textId="3B4E52E1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3581A72F" w14:textId="3F6D3AE7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Childitem</w:t>
      </w:r>
      <w:proofErr w:type="spellEnd"/>
      <w:r>
        <w:t xml:space="preserve"> </w:t>
      </w:r>
      <w:r w:rsidR="00E3446A">
        <w:t>@RIHT</w:t>
      </w:r>
      <w:r>
        <w:t xml:space="preserve"> </w:t>
      </w:r>
      <w:r w:rsidR="00E3446A">
        <w:t>|</w:t>
      </w:r>
    </w:p>
    <w:p w14:paraId="49F79203" w14:textId="49C395F8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@RIHT</w:t>
      </w:r>
      <w:r>
        <w:t xml:space="preserve"> </w:t>
      </w:r>
      <w:r w:rsidR="00E3446A">
        <w:t>-Force</w:t>
      </w:r>
    </w:p>
    <w:p w14:paraId="39A9520F" w14:textId="0D04784D" w:rsidR="00E3446A" w:rsidRDefault="0039634A" w:rsidP="00330CB2">
      <w:pPr>
        <w:pStyle w:val="CodeWithinBulletsEndPACKT"/>
      </w:pPr>
      <w:r>
        <w:t xml:space="preserve">  </w:t>
      </w:r>
      <w:r w:rsidR="00E3446A">
        <w:t>$EASC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2FBDE28A" w14:textId="7BDABAF4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22A8A0DA" w14:textId="43CCEC96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3A2F8112" w14:textId="37E6802D" w:rsidR="00E3446A" w:rsidRDefault="0039634A" w:rsidP="00330CB2">
      <w:pPr>
        <w:pStyle w:val="CodeWithinBulletsEndPACKT"/>
      </w:pPr>
      <w:r>
        <w:t xml:space="preserve">  </w:t>
      </w:r>
      <w:r w:rsidR="00E3446A">
        <w:t>New-Item</w:t>
      </w:r>
      <w:r>
        <w:t xml:space="preserve"> </w:t>
      </w:r>
      <w:r w:rsidR="00E3446A">
        <w:t>-Path</w:t>
      </w:r>
      <w:r>
        <w:t xml:space="preserve"> </w:t>
      </w:r>
      <w:r w:rsidR="00E3446A">
        <w:t>c:\DSC</w:t>
      </w:r>
      <w:r>
        <w:t xml:space="preserve"> </w:t>
      </w:r>
      <w:r w:rsidR="00E3446A">
        <w:t>-ItemType</w:t>
      </w:r>
      <w:r>
        <w:t xml:space="preserve"> </w:t>
      </w:r>
      <w:r w:rsidR="00E3446A">
        <w:t>Directory</w:t>
      </w:r>
      <w:r>
        <w:t xml:space="preserve"> </w:t>
      </w:r>
      <w:r w:rsidR="00E3446A">
        <w:t>@EASC</w:t>
      </w:r>
      <w:r>
        <w:t xml:space="preserve"> </w:t>
      </w:r>
      <w:r w:rsidR="00E3446A">
        <w:t>|</w:t>
      </w:r>
      <w:r>
        <w:t xml:space="preserve"> </w:t>
      </w:r>
    </w:p>
    <w:p w14:paraId="4B775A04" w14:textId="7395E8AB" w:rsidR="00E3446A" w:rsidRDefault="0039634A" w:rsidP="00330CB2">
      <w:pPr>
        <w:pStyle w:val="CodeWithinBulletsEndPACKT"/>
      </w:pPr>
      <w:r>
        <w:t xml:space="preserve">    </w:t>
      </w:r>
      <w:r w:rsidR="00E3446A">
        <w:t>Out-Null</w:t>
      </w:r>
    </w:p>
    <w:p w14:paraId="3CC53A6C" w14:textId="4B1433EF" w:rsidR="00E3446A" w:rsidRDefault="0039634A" w:rsidP="00330CB2">
      <w:pPr>
        <w:pStyle w:val="CodeWithinBulletsEndPACKT"/>
      </w:pPr>
      <w:r>
        <w:t xml:space="preserve">  </w:t>
      </w:r>
      <w:r w:rsidR="00E3446A">
        <w:t>Remove-</w:t>
      </w:r>
      <w:proofErr w:type="spellStart"/>
      <w:r w:rsidR="00E3446A">
        <w:t>DscConfigurationDocument</w:t>
      </w:r>
      <w:proofErr w:type="spellEnd"/>
      <w:r>
        <w:t xml:space="preserve"> </w:t>
      </w:r>
      <w:r w:rsidR="00E3446A">
        <w:t>-Stage</w:t>
      </w:r>
      <w:r>
        <w:t xml:space="preserve"> </w:t>
      </w:r>
      <w:r w:rsidR="00E3446A">
        <w:t>Current</w:t>
      </w:r>
    </w:p>
    <w:p w14:paraId="755F1B72" w14:textId="7F222ED9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5CACD8ED" w14:textId="7C6E4E4B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</w:p>
    <w:p w14:paraId="6E0AE751" w14:textId="5D2A9EAF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</w:p>
    <w:p w14:paraId="33590BDB" w14:textId="15C62D8C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script</w:t>
      </w:r>
      <w:r w:rsidR="0039634A">
        <w:t xml:space="preserve"> </w:t>
      </w:r>
      <w:r>
        <w:t>block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that</w:t>
      </w:r>
      <w:r w:rsidR="0039634A">
        <w:t xml:space="preserve"> </w:t>
      </w:r>
      <w:r>
        <w:t>configures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A28AD18" w14:textId="473CF443" w:rsidR="00E3446A" w:rsidRDefault="00E3446A" w:rsidP="00330CB2">
      <w:pPr>
        <w:pStyle w:val="CodeWithinBulletsEndPACKT"/>
      </w:pPr>
      <w:r>
        <w:t>$SB3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05855813" w14:textId="78849145" w:rsidR="00E3446A" w:rsidRDefault="0039634A" w:rsidP="00330CB2">
      <w:pPr>
        <w:pStyle w:val="CodeWithinBulletsEndPACKT"/>
      </w:pPr>
      <w:r>
        <w:t xml:space="preserve">  </w:t>
      </w:r>
      <w:r w:rsidR="00E3446A">
        <w:t>[</w:t>
      </w:r>
      <w:proofErr w:type="spellStart"/>
      <w:proofErr w:type="gramStart"/>
      <w:r w:rsidR="00E3446A">
        <w:t>DSCLocalConfigurationManager</w:t>
      </w:r>
      <w:proofErr w:type="spellEnd"/>
      <w:r w:rsidR="00E3446A">
        <w:t>(</w:t>
      </w:r>
      <w:proofErr w:type="gramEnd"/>
      <w:r w:rsidR="00E3446A">
        <w:t>)]</w:t>
      </w:r>
    </w:p>
    <w:p w14:paraId="6790892C" w14:textId="67724F4C" w:rsidR="00E3446A" w:rsidRDefault="0039634A" w:rsidP="00330CB2">
      <w:pPr>
        <w:pStyle w:val="CodeWithinBulletsEndPACKT"/>
      </w:pPr>
      <w:r>
        <w:t xml:space="preserve">  </w:t>
      </w:r>
      <w:r w:rsidR="00E3446A">
        <w:t>Configuration</w:t>
      </w:r>
      <w:r>
        <w:t xml:space="preserve"> </w:t>
      </w:r>
      <w:r w:rsidR="00E3446A">
        <w:t>SetSRV2PullMode</w:t>
      </w:r>
      <w:r>
        <w:t xml:space="preserve"> </w:t>
      </w:r>
      <w:r w:rsidR="00E3446A">
        <w:t>{</w:t>
      </w:r>
    </w:p>
    <w:p w14:paraId="2EEB46A2" w14:textId="7B5D5F59" w:rsidR="00E3446A" w:rsidRDefault="0039634A" w:rsidP="00330CB2">
      <w:pPr>
        <w:pStyle w:val="CodeWithinBulletsEndPACKT"/>
      </w:pPr>
      <w:r>
        <w:t xml:space="preserve">    </w:t>
      </w:r>
      <w:r w:rsidR="00E3446A">
        <w:t>Node</w:t>
      </w:r>
      <w:r>
        <w:t xml:space="preserve"> </w:t>
      </w:r>
      <w:r w:rsidR="00E3446A">
        <w:t>localhost</w:t>
      </w:r>
      <w:r>
        <w:t xml:space="preserve"> </w:t>
      </w:r>
      <w:r w:rsidR="00E3446A">
        <w:t>{</w:t>
      </w:r>
    </w:p>
    <w:p w14:paraId="1301930A" w14:textId="50A64698" w:rsidR="00E3446A" w:rsidRDefault="0039634A" w:rsidP="00330CB2">
      <w:pPr>
        <w:pStyle w:val="CodeWithinBulletsEndPACKT"/>
      </w:pPr>
      <w:r>
        <w:t xml:space="preserve">      </w:t>
      </w:r>
      <w:proofErr w:type="gramStart"/>
      <w:r w:rsidR="00E3446A">
        <w:t>Settings</w:t>
      </w:r>
      <w:r>
        <w:t xml:space="preserve">  </w:t>
      </w:r>
      <w:r w:rsidR="00E3446A">
        <w:t>{</w:t>
      </w:r>
      <w:proofErr w:type="gramEnd"/>
    </w:p>
    <w:p w14:paraId="3E72A679" w14:textId="1980D15D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ConfigurationModeFrequencyMins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'30'</w:t>
      </w:r>
    </w:p>
    <w:p w14:paraId="4F694081" w14:textId="75599DA6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ConfigurationMode</w:t>
      </w:r>
      <w:proofErr w:type="spellEnd"/>
      <w:r>
        <w:t xml:space="preserve">       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ApplyAndAutoCorrect</w:t>
      </w:r>
      <w:proofErr w:type="spellEnd"/>
      <w:r w:rsidR="00E3446A">
        <w:t>'</w:t>
      </w:r>
    </w:p>
    <w:p w14:paraId="13DC78D2" w14:textId="55111167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RebootNodeIfNeeded</w:t>
      </w:r>
      <w:proofErr w:type="spellEnd"/>
      <w:r>
        <w:t xml:space="preserve">             </w:t>
      </w:r>
      <w:r w:rsidR="00E3446A">
        <w:t>=</w:t>
      </w:r>
      <w:r>
        <w:t xml:space="preserve"> </w:t>
      </w:r>
      <w:r w:rsidR="00E3446A">
        <w:t>$true</w:t>
      </w:r>
    </w:p>
    <w:p w14:paraId="0C13CF9B" w14:textId="2CF92409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ActionAfterReboot</w:t>
      </w:r>
      <w:proofErr w:type="spellEnd"/>
      <w:r>
        <w:t xml:space="preserve">       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ContinueConfiguration</w:t>
      </w:r>
      <w:proofErr w:type="spellEnd"/>
      <w:r w:rsidR="00E3446A">
        <w:t>'</w:t>
      </w:r>
    </w:p>
    <w:p w14:paraId="6F103370" w14:textId="55E00A73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RefreshMOde</w:t>
      </w:r>
      <w:proofErr w:type="spellEnd"/>
      <w:r>
        <w:t xml:space="preserve">                    </w:t>
      </w:r>
      <w:r w:rsidR="00E3446A">
        <w:t>=</w:t>
      </w:r>
      <w:r>
        <w:t xml:space="preserve"> </w:t>
      </w:r>
      <w:r w:rsidR="00E3446A">
        <w:t>'Pull'</w:t>
      </w:r>
    </w:p>
    <w:p w14:paraId="5B92507D" w14:textId="1CA2B905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RefreshFrequencyMins</w:t>
      </w:r>
      <w:proofErr w:type="spellEnd"/>
      <w:r>
        <w:t xml:space="preserve">           </w:t>
      </w:r>
      <w:r w:rsidR="00E3446A">
        <w:t>=</w:t>
      </w:r>
      <w:r>
        <w:t xml:space="preserve"> </w:t>
      </w:r>
      <w:r w:rsidR="00E3446A">
        <w:t>'30'</w:t>
      </w:r>
    </w:p>
    <w:p w14:paraId="1726AE8B" w14:textId="41864605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AllowModuleOverwrite</w:t>
      </w:r>
      <w:proofErr w:type="spellEnd"/>
      <w:r>
        <w:t xml:space="preserve">           </w:t>
      </w:r>
      <w:r w:rsidR="00E3446A">
        <w:t>=</w:t>
      </w:r>
      <w:r>
        <w:t xml:space="preserve"> </w:t>
      </w:r>
      <w:r w:rsidR="00E3446A">
        <w:t>$true</w:t>
      </w:r>
    </w:p>
    <w:p w14:paraId="4202C9E3" w14:textId="2835FAFB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ConfigurationID</w:t>
      </w:r>
      <w:proofErr w:type="spellEnd"/>
      <w:r>
        <w:t xml:space="preserve">                </w:t>
      </w:r>
      <w:r w:rsidR="00E3446A">
        <w:t>=</w:t>
      </w:r>
      <w:r>
        <w:t xml:space="preserve"> </w:t>
      </w:r>
      <w:r w:rsidR="00E3446A">
        <w:t>'5d79ee6e-0420-4c98-'+</w:t>
      </w:r>
    </w:p>
    <w:p w14:paraId="0007D692" w14:textId="2359C3C8" w:rsidR="00E3446A" w:rsidRDefault="0039634A" w:rsidP="00330CB2">
      <w:pPr>
        <w:pStyle w:val="CodeWithinBulletsEndPACKT"/>
      </w:pPr>
      <w:r>
        <w:t xml:space="preserve">                                         </w:t>
      </w:r>
      <w:r w:rsidR="00E3446A">
        <w:t>'9cc3-9f696901a816'</w:t>
      </w:r>
    </w:p>
    <w:p w14:paraId="47BF4EFE" w14:textId="3A479F24" w:rsidR="00E3446A" w:rsidRDefault="0039634A" w:rsidP="00330CB2">
      <w:pPr>
        <w:pStyle w:val="CodeWithinBulletsEndPACKT"/>
      </w:pPr>
      <w:r>
        <w:t xml:space="preserve">      </w:t>
      </w:r>
      <w:r w:rsidR="00E3446A">
        <w:t>}</w:t>
      </w:r>
    </w:p>
    <w:p w14:paraId="114649B5" w14:textId="2DB511B7" w:rsidR="00E3446A" w:rsidRDefault="0039634A" w:rsidP="00330CB2">
      <w:pPr>
        <w:pStyle w:val="CodeWithinBulletsEndPACKT"/>
      </w:pPr>
      <w:r>
        <w:t xml:space="preserve">      </w:t>
      </w:r>
      <w:proofErr w:type="spellStart"/>
      <w:r w:rsidR="00E3446A">
        <w:t>ConfigurationRepositoryShare</w:t>
      </w:r>
      <w:proofErr w:type="spellEnd"/>
      <w:r>
        <w:t xml:space="preserve"> </w:t>
      </w:r>
      <w:proofErr w:type="spellStart"/>
      <w:proofErr w:type="gramStart"/>
      <w:r w:rsidR="00E3446A">
        <w:t>PullServer</w:t>
      </w:r>
      <w:proofErr w:type="spellEnd"/>
      <w:r>
        <w:t xml:space="preserve">  </w:t>
      </w:r>
      <w:r w:rsidR="00E3446A">
        <w:t>{</w:t>
      </w:r>
      <w:proofErr w:type="gramEnd"/>
    </w:p>
    <w:p w14:paraId="5086674A" w14:textId="13FBAF18" w:rsidR="00E3446A" w:rsidRDefault="0039634A" w:rsidP="00330CB2">
      <w:pPr>
        <w:pStyle w:val="CodeWithinBulletsEndPACKT"/>
      </w:pPr>
      <w:r>
        <w:lastRenderedPageBreak/>
        <w:t xml:space="preserve">        </w:t>
      </w:r>
      <w:proofErr w:type="spellStart"/>
      <w:r w:rsidR="00E3446A">
        <w:t>SourcePath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'\\SRV1\</w:t>
      </w:r>
      <w:proofErr w:type="spellStart"/>
      <w:r w:rsidR="00E3446A">
        <w:t>DSCConfiguration</w:t>
      </w:r>
      <w:proofErr w:type="spellEnd"/>
      <w:r w:rsidR="00E3446A">
        <w:t>'</w:t>
      </w:r>
    </w:p>
    <w:p w14:paraId="4F35671C" w14:textId="79AD0505" w:rsidR="00E3446A" w:rsidRDefault="0039634A" w:rsidP="00330CB2">
      <w:pPr>
        <w:pStyle w:val="CodeWithinBulletsEndPACKT"/>
      </w:pPr>
      <w:r>
        <w:t xml:space="preserve">      </w:t>
      </w:r>
      <w:r w:rsidR="00E3446A">
        <w:t>}</w:t>
      </w:r>
    </w:p>
    <w:p w14:paraId="4EC18639" w14:textId="23DB388F" w:rsidR="00E3446A" w:rsidRDefault="0039634A" w:rsidP="00330CB2">
      <w:pPr>
        <w:pStyle w:val="CodeWithinBulletsEndPACKT"/>
      </w:pPr>
      <w:r>
        <w:t xml:space="preserve">      </w:t>
      </w:r>
      <w:proofErr w:type="spellStart"/>
      <w:r w:rsidR="00E3446A">
        <w:t>ResourceRepositoryShare</w:t>
      </w:r>
      <w:proofErr w:type="spellEnd"/>
      <w:r>
        <w:t xml:space="preserve"> </w:t>
      </w:r>
      <w:proofErr w:type="spellStart"/>
      <w:r w:rsidR="00E3446A">
        <w:t>ResourceServer</w:t>
      </w:r>
      <w:proofErr w:type="spellEnd"/>
      <w:r>
        <w:t xml:space="preserve"> </w:t>
      </w:r>
      <w:r w:rsidR="00E3446A">
        <w:t>{</w:t>
      </w:r>
    </w:p>
    <w:p w14:paraId="71470581" w14:textId="019D804D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SourcePath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'\\SRV1\</w:t>
      </w:r>
      <w:proofErr w:type="spellStart"/>
      <w:r w:rsidR="00E3446A">
        <w:t>DSCResource</w:t>
      </w:r>
      <w:proofErr w:type="spellEnd"/>
      <w:r w:rsidR="00E3446A">
        <w:t>'</w:t>
      </w:r>
    </w:p>
    <w:p w14:paraId="4CAB2D09" w14:textId="2618324B" w:rsidR="00E3446A" w:rsidRDefault="0039634A" w:rsidP="00330CB2">
      <w:pPr>
        <w:pStyle w:val="CodeWithinBulletsEndPACKT"/>
      </w:pPr>
      <w:r>
        <w:t xml:space="preserve">      </w:t>
      </w:r>
      <w:r w:rsidR="00E3446A">
        <w:t>}</w:t>
      </w:r>
    </w:p>
    <w:p w14:paraId="5DEB7FD2" w14:textId="78D98BBE" w:rsidR="00E3446A" w:rsidRDefault="0039634A" w:rsidP="00330CB2">
      <w:pPr>
        <w:pStyle w:val="CodeWithinBulletsEndPACKT"/>
      </w:pPr>
      <w:r>
        <w:t xml:space="preserve">    </w:t>
      </w:r>
      <w:r w:rsidR="00E3446A">
        <w:t>}</w:t>
      </w:r>
    </w:p>
    <w:p w14:paraId="2E93750E" w14:textId="3ACD8415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69FE64CA" w14:textId="77777777" w:rsidR="00E3446A" w:rsidRDefault="00E3446A" w:rsidP="00330CB2">
      <w:pPr>
        <w:pStyle w:val="CodeWithinBulletsEndPACKT"/>
      </w:pPr>
      <w:r>
        <w:t>}</w:t>
      </w:r>
    </w:p>
    <w:p w14:paraId="5F6D76E4" w14:textId="418B7E4F" w:rsidR="00E3446A" w:rsidRDefault="0039634A" w:rsidP="00330CB2">
      <w:pPr>
        <w:pStyle w:val="CodeWithinBulletsEndPACKT"/>
      </w:pPr>
      <w:r>
        <w:t xml:space="preserve">  </w:t>
      </w:r>
      <w:r w:rsidR="00E3446A">
        <w:t>SetSRV2PullMode</w:t>
      </w:r>
      <w:r>
        <w:t xml:space="preserve"> </w:t>
      </w:r>
      <w:r w:rsidR="00E3446A">
        <w:t>-</w:t>
      </w:r>
      <w:proofErr w:type="spellStart"/>
      <w:r w:rsidR="00E3446A">
        <w:t>OutputPath</w:t>
      </w:r>
      <w:proofErr w:type="spellEnd"/>
      <w:r>
        <w:t xml:space="preserve"> </w:t>
      </w:r>
      <w:r w:rsidR="00E3446A">
        <w:t>'C:\DSC'</w:t>
      </w:r>
      <w:r>
        <w:t xml:space="preserve"> </w:t>
      </w:r>
      <w:r w:rsidR="00E3446A">
        <w:t>|</w:t>
      </w:r>
      <w:r>
        <w:t xml:space="preserve"> </w:t>
      </w:r>
    </w:p>
    <w:p w14:paraId="0576FD0C" w14:textId="7E0EE304" w:rsidR="00E3446A" w:rsidRDefault="0039634A" w:rsidP="00330CB2">
      <w:pPr>
        <w:pStyle w:val="CodeWithinBulletsEndPACKT"/>
      </w:pPr>
      <w:r>
        <w:t xml:space="preserve">    </w:t>
      </w:r>
      <w:r w:rsidR="00E3446A">
        <w:t>Out-Null</w:t>
      </w:r>
    </w:p>
    <w:p w14:paraId="40D65E45" w14:textId="543EB9C5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LCM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AEB5DA5" w14:textId="65BC5344" w:rsidR="00E3446A" w:rsidRDefault="00E3446A" w:rsidP="00330CB2">
      <w:pPr>
        <w:pStyle w:val="CodeWithinBulletsEndPACKT"/>
      </w:pPr>
      <w:r>
        <w:t>$DHT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  <w:r w:rsidR="0039634A">
        <w:t xml:space="preserve"> </w:t>
      </w:r>
    </w:p>
    <w:p w14:paraId="32748851" w14:textId="0D8D1988" w:rsidR="00E3446A" w:rsidRDefault="0039634A" w:rsidP="00330CB2">
      <w:pPr>
        <w:pStyle w:val="CodeWithinBulletsEndPACKT"/>
      </w:pPr>
      <w:r>
        <w:t xml:space="preserve">    </w:t>
      </w:r>
      <w:proofErr w:type="gramStart"/>
      <w:r w:rsidR="00E3446A">
        <w:t>Path</w:t>
      </w:r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'C:\DSC'</w:t>
      </w:r>
    </w:p>
    <w:p w14:paraId="3B9E4B31" w14:textId="17868760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42B76061" w14:textId="051E272B" w:rsidR="00E3446A" w:rsidRDefault="0039634A" w:rsidP="00330CB2">
      <w:pPr>
        <w:pStyle w:val="CodeWithinBulletsEndPACKT"/>
      </w:pPr>
      <w:r>
        <w:t xml:space="preserve">  </w:t>
      </w:r>
      <w:r w:rsidR="00E3446A">
        <w:t>Set-</w:t>
      </w:r>
      <w:proofErr w:type="spellStart"/>
      <w:r w:rsidR="00E3446A">
        <w:t>DscLocalConfigurationManager</w:t>
      </w:r>
      <w:proofErr w:type="spellEnd"/>
      <w:r>
        <w:t xml:space="preserve"> </w:t>
      </w:r>
      <w:r w:rsidR="00E3446A">
        <w:t>-Path</w:t>
      </w:r>
      <w:r>
        <w:t xml:space="preserve"> </w:t>
      </w:r>
      <w:r w:rsidR="00E3446A">
        <w:t>C:\DSC</w:t>
      </w:r>
    </w:p>
    <w:p w14:paraId="0FF95151" w14:textId="7D730F83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DscLocalConfigurationManager</w:t>
      </w:r>
      <w:proofErr w:type="spellEnd"/>
    </w:p>
    <w:p w14:paraId="6AB14F5D" w14:textId="090EE504" w:rsidR="00E3446A" w:rsidRDefault="00E3446A" w:rsidP="00DE2B1D">
      <w:pPr>
        <w:pStyle w:val="NumberedBulletPACKT"/>
      </w:pPr>
      <w:r>
        <w:t>Configure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via</w:t>
      </w:r>
      <w:r w:rsidR="0039634A">
        <w:t xml:space="preserve"> </w:t>
      </w:r>
      <w:r>
        <w:t>SMB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F3E92CE" w14:textId="76CE448C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$SB3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0E92B185" w14:textId="1B2F94C5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CB0F623" w14:textId="2593BCFA" w:rsidR="00E3446A" w:rsidRDefault="00E3446A" w:rsidP="00330CB2">
      <w:pPr>
        <w:pStyle w:val="CodeWithinBulletsEndPACKT"/>
      </w:pPr>
      <w:r>
        <w:t>Configuration</w:t>
      </w:r>
      <w:r w:rsidR="0039634A">
        <w:t xml:space="preserve"> </w:t>
      </w:r>
      <w:r>
        <w:t>PullSrv1</w:t>
      </w:r>
    </w:p>
    <w:p w14:paraId="1BDF66BF" w14:textId="77777777" w:rsidR="00E3446A" w:rsidRDefault="00E3446A" w:rsidP="00330CB2">
      <w:pPr>
        <w:pStyle w:val="CodeWithinBulletsEndPACKT"/>
      </w:pPr>
      <w:r>
        <w:t>{</w:t>
      </w:r>
    </w:p>
    <w:p w14:paraId="6475728B" w14:textId="0B4BDE44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</w:t>
      </w:r>
      <w:proofErr w:type="spellStart"/>
      <w:r w:rsidR="00E3446A">
        <w:t>ModuleName</w:t>
      </w:r>
      <w:proofErr w:type="spellEnd"/>
      <w:r>
        <w:t xml:space="preserve"> </w:t>
      </w:r>
      <w:proofErr w:type="spellStart"/>
      <w:r w:rsidR="00E3446A">
        <w:t>PSDesiredStateConfiguration</w:t>
      </w:r>
      <w:proofErr w:type="spellEnd"/>
    </w:p>
    <w:p w14:paraId="08B83171" w14:textId="78BF4F06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</w:t>
      </w:r>
      <w:proofErr w:type="spellStart"/>
      <w:r w:rsidR="00E3446A">
        <w:t>ModuleName</w:t>
      </w:r>
      <w:proofErr w:type="spellEnd"/>
      <w:r>
        <w:t xml:space="preserve"> </w:t>
      </w:r>
      <w:proofErr w:type="spellStart"/>
      <w:r w:rsidR="00E3446A">
        <w:t>xSmbShare</w:t>
      </w:r>
      <w:proofErr w:type="spellEnd"/>
    </w:p>
    <w:p w14:paraId="1D4D6198" w14:textId="1C98AA4A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r w:rsidR="00E3446A">
        <w:t>ConfigFolder</w:t>
      </w:r>
      <w:proofErr w:type="spellEnd"/>
      <w:r>
        <w:t xml:space="preserve"> </w:t>
      </w:r>
      <w:r w:rsidR="00E3446A">
        <w:t>{</w:t>
      </w:r>
    </w:p>
    <w:p w14:paraId="3CA5B7C5" w14:textId="668D407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3C87D935" w14:textId="3B8D4EB8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</w:t>
      </w:r>
      <w:r w:rsidR="00E3446A">
        <w:t>=</w:t>
      </w:r>
      <w:r>
        <w:t xml:space="preserve"> </w:t>
      </w:r>
      <w:r w:rsidR="00E3446A">
        <w:t>'Directory'</w:t>
      </w:r>
    </w:p>
    <w:p w14:paraId="42A49B86" w14:textId="33EE9DAE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</w:t>
      </w:r>
      <w:r w:rsidR="00E3446A">
        <w:t>=</w:t>
      </w:r>
      <w:r>
        <w:t xml:space="preserve"> </w:t>
      </w:r>
      <w:r w:rsidR="00E3446A">
        <w:t>'Present'</w:t>
      </w:r>
      <w:r>
        <w:t xml:space="preserve"> </w:t>
      </w:r>
    </w:p>
    <w:p w14:paraId="3FEF3248" w14:textId="207D1FFA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5668BC63" w14:textId="1B8FBF84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proofErr w:type="gramStart"/>
      <w:r w:rsidR="00E3446A">
        <w:t>ResourceFolder</w:t>
      </w:r>
      <w:proofErr w:type="spellEnd"/>
      <w:r>
        <w:t xml:space="preserve">  </w:t>
      </w:r>
      <w:r w:rsidR="00E3446A">
        <w:t>{</w:t>
      </w:r>
      <w:proofErr w:type="gramEnd"/>
    </w:p>
    <w:p w14:paraId="0B0FFFB4" w14:textId="7FF74221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7FD158C7" w14:textId="3F1FF196" w:rsidR="00E3446A" w:rsidRDefault="0039634A" w:rsidP="00330CB2">
      <w:pPr>
        <w:pStyle w:val="CodeWithinBulletsEndPACKT"/>
      </w:pPr>
      <w:r>
        <w:t xml:space="preserve">   </w:t>
      </w:r>
      <w:r w:rsidR="00E3446A">
        <w:t>Type</w:t>
      </w:r>
      <w:r>
        <w:t xml:space="preserve">        </w:t>
      </w:r>
      <w:r w:rsidR="00E3446A">
        <w:t>=</w:t>
      </w:r>
      <w:r>
        <w:t xml:space="preserve"> </w:t>
      </w:r>
      <w:r w:rsidR="00E3446A">
        <w:t>'Directory'</w:t>
      </w:r>
    </w:p>
    <w:p w14:paraId="1D47D9EF" w14:textId="1CBF0A0E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</w:t>
      </w:r>
      <w:r w:rsidR="00E3446A">
        <w:t>=</w:t>
      </w:r>
      <w:r>
        <w:t xml:space="preserve"> </w:t>
      </w:r>
      <w:r w:rsidR="00E3446A">
        <w:t>'Present'</w:t>
      </w:r>
    </w:p>
    <w:p w14:paraId="6880613D" w14:textId="1967BF38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201F62F0" w14:textId="3816C811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xSmbShare</w:t>
      </w:r>
      <w:proofErr w:type="spellEnd"/>
      <w:r>
        <w:t xml:space="preserve"> </w:t>
      </w:r>
      <w:proofErr w:type="spellStart"/>
      <w:r w:rsidR="00E3446A">
        <w:t>DscConfiguration</w:t>
      </w:r>
      <w:proofErr w:type="spellEnd"/>
      <w:r>
        <w:t xml:space="preserve"> </w:t>
      </w:r>
      <w:r w:rsidR="00E3446A">
        <w:t>{</w:t>
      </w:r>
      <w:r>
        <w:t xml:space="preserve"> </w:t>
      </w:r>
    </w:p>
    <w:p w14:paraId="6F235BBD" w14:textId="44DF4DE3" w:rsidR="00E3446A" w:rsidRDefault="0039634A" w:rsidP="00330CB2">
      <w:pPr>
        <w:pStyle w:val="CodeWithinBulletsEndPACKT"/>
      </w:pPr>
      <w:r>
        <w:t xml:space="preserve">    </w:t>
      </w:r>
      <w:r w:rsidR="00E3446A">
        <w:t>Name</w:t>
      </w:r>
      <w:r>
        <w:t xml:space="preserve"> 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DSCConfiguration</w:t>
      </w:r>
      <w:proofErr w:type="spellEnd"/>
      <w:r w:rsidR="00E3446A">
        <w:t>'</w:t>
      </w:r>
    </w:p>
    <w:p w14:paraId="3A835799" w14:textId="3014EC3F" w:rsidR="00E3446A" w:rsidRDefault="0039634A" w:rsidP="00330CB2">
      <w:pPr>
        <w:pStyle w:val="CodeWithinBulletsEndPACKT"/>
      </w:pPr>
      <w:r>
        <w:t xml:space="preserve">  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\'</w:t>
      </w:r>
    </w:p>
    <w:p w14:paraId="5BC45ED3" w14:textId="322E317C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'[File]</w:t>
      </w:r>
      <w:proofErr w:type="spellStart"/>
      <w:r w:rsidR="00E3446A">
        <w:t>ConfigFolder</w:t>
      </w:r>
      <w:proofErr w:type="spellEnd"/>
      <w:r w:rsidR="00E3446A">
        <w:t>'</w:t>
      </w:r>
    </w:p>
    <w:p w14:paraId="1776A11E" w14:textId="51C73189" w:rsidR="00E3446A" w:rsidRDefault="0039634A" w:rsidP="00330CB2">
      <w:pPr>
        <w:pStyle w:val="CodeWithinBulletsEndPACKT"/>
      </w:pPr>
      <w:r>
        <w:t xml:space="preserve">    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'DSC</w:t>
      </w:r>
      <w:r>
        <w:t xml:space="preserve"> </w:t>
      </w:r>
      <w:r w:rsidR="00E3446A">
        <w:t>Configuration</w:t>
      </w:r>
      <w:r>
        <w:t xml:space="preserve"> </w:t>
      </w:r>
      <w:r w:rsidR="00E3446A">
        <w:t>Share'</w:t>
      </w:r>
    </w:p>
    <w:p w14:paraId="3D0FB4EB" w14:textId="64B87B05" w:rsidR="00E3446A" w:rsidRDefault="0039634A" w:rsidP="00330CB2">
      <w:pPr>
        <w:pStyle w:val="CodeWithinBulletsEndPACKT"/>
      </w:pPr>
      <w:r>
        <w:t xml:space="preserve">        </w:t>
      </w:r>
      <w:r w:rsidR="00E3446A">
        <w:t>Ensure</w:t>
      </w:r>
      <w:r>
        <w:t xml:space="preserve">      </w:t>
      </w:r>
      <w:r w:rsidR="00E3446A">
        <w:t>=</w:t>
      </w:r>
      <w:r>
        <w:t xml:space="preserve"> </w:t>
      </w:r>
      <w:r w:rsidR="00E3446A">
        <w:t>'Present'</w:t>
      </w:r>
      <w:r>
        <w:t xml:space="preserve"> </w:t>
      </w:r>
    </w:p>
    <w:p w14:paraId="1E9C7DFB" w14:textId="5B7C5A28" w:rsidR="00E3446A" w:rsidRDefault="0039634A" w:rsidP="00330CB2">
      <w:pPr>
        <w:pStyle w:val="CodeWithinBulletsEndPACKT"/>
      </w:pPr>
      <w:r>
        <w:t xml:space="preserve">    </w:t>
      </w:r>
      <w:r w:rsidR="00E3446A">
        <w:t>}</w:t>
      </w:r>
    </w:p>
    <w:p w14:paraId="7499BB28" w14:textId="66E5F16E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xSmbShare</w:t>
      </w:r>
      <w:proofErr w:type="spellEnd"/>
      <w:r>
        <w:t xml:space="preserve"> 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{</w:t>
      </w:r>
    </w:p>
    <w:p w14:paraId="48ADD77B" w14:textId="25FE2720" w:rsidR="00E3446A" w:rsidRDefault="0039634A" w:rsidP="00330CB2">
      <w:pPr>
        <w:pStyle w:val="CodeWithinBulletsEndPACKT"/>
      </w:pPr>
      <w:r>
        <w:t xml:space="preserve">    </w:t>
      </w:r>
      <w:r w:rsidR="00E3446A">
        <w:t>Name</w:t>
      </w:r>
      <w:r>
        <w:t xml:space="preserve"> 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DSCResource</w:t>
      </w:r>
      <w:proofErr w:type="spellEnd"/>
      <w:r w:rsidR="00E3446A">
        <w:t>'</w:t>
      </w:r>
    </w:p>
    <w:p w14:paraId="50305D87" w14:textId="1504B67E" w:rsidR="00E3446A" w:rsidRDefault="0039634A" w:rsidP="00330CB2">
      <w:pPr>
        <w:pStyle w:val="CodeWithinBulletsEndPACKT"/>
      </w:pPr>
      <w:r>
        <w:lastRenderedPageBreak/>
        <w:t xml:space="preserve">  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6A80E7B2" w14:textId="06E46E5A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'[File]</w:t>
      </w:r>
      <w:proofErr w:type="spellStart"/>
      <w:r w:rsidR="00E3446A">
        <w:t>ResourceFolder</w:t>
      </w:r>
      <w:proofErr w:type="spellEnd"/>
      <w:r w:rsidR="00E3446A">
        <w:t>'</w:t>
      </w:r>
    </w:p>
    <w:p w14:paraId="6E4587D4" w14:textId="1AFF63D1" w:rsidR="00E3446A" w:rsidRDefault="0039634A" w:rsidP="00330CB2">
      <w:pPr>
        <w:pStyle w:val="CodeWithinBulletsEndPACKT"/>
      </w:pPr>
      <w:r>
        <w:t xml:space="preserve">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'DSC</w:t>
      </w:r>
      <w:r>
        <w:t xml:space="preserve"> </w:t>
      </w:r>
      <w:r w:rsidR="00E3446A">
        <w:t>Resource</w:t>
      </w:r>
      <w:r>
        <w:t xml:space="preserve"> </w:t>
      </w:r>
      <w:r w:rsidR="00E3446A">
        <w:t>Share'</w:t>
      </w:r>
    </w:p>
    <w:p w14:paraId="7C78CCFE" w14:textId="0224E964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</w:t>
      </w:r>
      <w:r w:rsidR="00E3446A">
        <w:t>=</w:t>
      </w:r>
      <w:r>
        <w:t xml:space="preserve"> </w:t>
      </w:r>
      <w:r w:rsidR="00E3446A">
        <w:t>'Present</w:t>
      </w:r>
      <w:proofErr w:type="gramStart"/>
      <w:r w:rsidR="00E3446A">
        <w:t>'</w:t>
      </w:r>
      <w:r>
        <w:t xml:space="preserve"> </w:t>
      </w:r>
      <w:r w:rsidR="00E3446A">
        <w:t>}</w:t>
      </w:r>
      <w:proofErr w:type="gramEnd"/>
    </w:p>
    <w:p w14:paraId="415D2B94" w14:textId="77777777" w:rsidR="00E3446A" w:rsidRDefault="00E3446A" w:rsidP="00330CB2">
      <w:pPr>
        <w:pStyle w:val="CodeWithinBulletsEndPACKT"/>
      </w:pPr>
      <w:r>
        <w:t>}</w:t>
      </w:r>
    </w:p>
    <w:p w14:paraId="2E5D979F" w14:textId="60760833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78E73D8" w14:textId="690818D7" w:rsidR="00E3446A" w:rsidRDefault="00E3446A" w:rsidP="00330CB2">
      <w:pPr>
        <w:pStyle w:val="CodeWithinBulletsEndPACKT"/>
      </w:pPr>
      <w:r>
        <w:t>PullSRV1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  <w:r w:rsidR="0039634A">
        <w:t xml:space="preserve"> </w:t>
      </w:r>
      <w:r>
        <w:t>|</w:t>
      </w:r>
      <w:r w:rsidR="0039634A">
        <w:t xml:space="preserve"> </w:t>
      </w:r>
    </w:p>
    <w:p w14:paraId="0EFF1172" w14:textId="52436DFB" w:rsidR="00E3446A" w:rsidRDefault="0039634A" w:rsidP="00330CB2">
      <w:pPr>
        <w:pStyle w:val="CodeWithinBulletsEndPACKT"/>
      </w:pPr>
      <w:r>
        <w:t xml:space="preserve">  </w:t>
      </w:r>
      <w:r w:rsidR="00E3446A">
        <w:t>Out-Null</w:t>
      </w:r>
    </w:p>
    <w:p w14:paraId="6A4CEC12" w14:textId="434CA454" w:rsidR="00E3446A" w:rsidRDefault="00E3446A" w:rsidP="00DE2B1D">
      <w:pPr>
        <w:pStyle w:val="NumberedBulletPACKT"/>
      </w:pP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4096E72" w14:textId="22C110C4" w:rsidR="00E3446A" w:rsidRDefault="00E3446A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  <w:r w:rsidR="0039634A">
        <w:t xml:space="preserve"> </w:t>
      </w:r>
      <w:r>
        <w:t>-Force</w:t>
      </w:r>
    </w:p>
    <w:p w14:paraId="18DEC137" w14:textId="4ACC79FE" w:rsidR="00E3446A" w:rsidRDefault="00E3446A" w:rsidP="00DE2B1D">
      <w:pPr>
        <w:pStyle w:val="NumberedBulletPACKT"/>
      </w:pPr>
      <w:r>
        <w:t>Get</w:t>
      </w:r>
      <w:r w:rsidR="0039634A">
        <w:t xml:space="preserve"> </w:t>
      </w:r>
      <w:r>
        <w:t>shares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4A71E7E" w14:textId="728FA7AA" w:rsidR="00E3446A" w:rsidRDefault="00E3446A" w:rsidP="00330CB2">
      <w:pPr>
        <w:pStyle w:val="CodeWithinBulletsEndPACKT"/>
      </w:pPr>
      <w:r>
        <w:t>Get-</w:t>
      </w:r>
      <w:proofErr w:type="spellStart"/>
      <w:r>
        <w:t>SMBShare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DSC*</w:t>
      </w:r>
    </w:p>
    <w:p w14:paraId="0A499481" w14:textId="3D493CE2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that</w:t>
      </w:r>
      <w:r w:rsidR="0039634A">
        <w:t xml:space="preserve"> </w:t>
      </w:r>
      <w:r>
        <w:t>configures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have</w:t>
      </w:r>
      <w:r w:rsidR="0039634A">
        <w:t xml:space="preserve"> </w:t>
      </w:r>
      <w:r>
        <w:t>a</w:t>
      </w:r>
      <w:r w:rsidR="0039634A">
        <w:t xml:space="preserve"> </w:t>
      </w:r>
      <w:r>
        <w:t>Telnet</w:t>
      </w:r>
      <w:r w:rsidR="0039634A">
        <w:t xml:space="preserve"> </w:t>
      </w:r>
      <w:r>
        <w:t>client</w:t>
      </w:r>
      <w:r w:rsidR="0039634A">
        <w:t xml:space="preserve"> </w:t>
      </w:r>
      <w:r>
        <w:t>feature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3D2CC57" w14:textId="619F40A7" w:rsidR="00E3446A" w:rsidRDefault="00E3446A" w:rsidP="00330CB2">
      <w:pPr>
        <w:pStyle w:val="CodeWithinBulletsEndPACKT"/>
      </w:pPr>
      <w:proofErr w:type="gramStart"/>
      <w:r>
        <w:t>Configuration</w:t>
      </w:r>
      <w:r w:rsidR="0039634A">
        <w:t xml:space="preserve">  </w:t>
      </w:r>
      <w:r>
        <w:t>TelnetSRV</w:t>
      </w:r>
      <w:proofErr w:type="gramEnd"/>
      <w:r>
        <w:t>2</w:t>
      </w:r>
    </w:p>
    <w:p w14:paraId="08F5F748" w14:textId="77777777" w:rsidR="00E3446A" w:rsidRDefault="00E3446A" w:rsidP="00330CB2">
      <w:pPr>
        <w:pStyle w:val="CodeWithinBulletsEndPACKT"/>
      </w:pPr>
      <w:r>
        <w:t>{</w:t>
      </w:r>
    </w:p>
    <w:p w14:paraId="5F1C382E" w14:textId="1A738CCA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–</w:t>
      </w:r>
      <w:proofErr w:type="spellStart"/>
      <w:r w:rsidR="00E3446A">
        <w:t>ModuleName</w:t>
      </w:r>
      <w:proofErr w:type="spellEnd"/>
      <w:r>
        <w:t xml:space="preserve"> </w:t>
      </w:r>
      <w:r w:rsidR="00E3446A">
        <w:t>'</w:t>
      </w:r>
      <w:proofErr w:type="spellStart"/>
      <w:r w:rsidR="00E3446A">
        <w:t>PSDesiredStateConfiguration</w:t>
      </w:r>
      <w:proofErr w:type="spellEnd"/>
      <w:r w:rsidR="00E3446A">
        <w:t>'</w:t>
      </w:r>
    </w:p>
    <w:p w14:paraId="58A4314C" w14:textId="4FEBCEAA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r w:rsidR="00E3446A">
        <w:t>SRV2</w:t>
      </w:r>
      <w:r>
        <w:t xml:space="preserve">  </w:t>
      </w:r>
    </w:p>
    <w:p w14:paraId="2E0422BA" w14:textId="1184505E" w:rsidR="00E3446A" w:rsidRDefault="0039634A" w:rsidP="00330CB2">
      <w:pPr>
        <w:pStyle w:val="CodeWithinBulletsEndPACKT"/>
      </w:pPr>
      <w:r>
        <w:t xml:space="preserve">  </w:t>
      </w:r>
      <w:r w:rsidR="00E3446A">
        <w:t>{</w:t>
      </w:r>
    </w:p>
    <w:p w14:paraId="6FB5058C" w14:textId="1A48711B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WindowsFeature</w:t>
      </w:r>
      <w:proofErr w:type="spellEnd"/>
      <w:r>
        <w:t xml:space="preserve"> </w:t>
      </w:r>
      <w:r w:rsidR="00E3446A">
        <w:t>TelnetSRV2</w:t>
      </w:r>
    </w:p>
    <w:p w14:paraId="0EA2ACBF" w14:textId="63E8E8BC" w:rsidR="00E3446A" w:rsidRDefault="0039634A" w:rsidP="00330CB2">
      <w:pPr>
        <w:pStyle w:val="CodeWithinBulletsEndPACKT"/>
      </w:pPr>
      <w:r>
        <w:t xml:space="preserve">    </w:t>
      </w:r>
      <w:proofErr w:type="gramStart"/>
      <w:r w:rsidR="00E3446A">
        <w:t>{</w:t>
      </w:r>
      <w:r>
        <w:t xml:space="preserve"> </w:t>
      </w:r>
      <w:r w:rsidR="00E3446A">
        <w:t>Name</w:t>
      </w:r>
      <w:proofErr w:type="gramEnd"/>
      <w:r>
        <w:t xml:space="preserve">     </w:t>
      </w:r>
      <w:r w:rsidR="00E3446A">
        <w:t>=</w:t>
      </w:r>
      <w:r>
        <w:t xml:space="preserve"> </w:t>
      </w:r>
      <w:r w:rsidR="00E3446A">
        <w:t>'Telnet-Client'</w:t>
      </w:r>
    </w:p>
    <w:p w14:paraId="11C9C99F" w14:textId="31E14E7B" w:rsidR="00E3446A" w:rsidRDefault="0039634A" w:rsidP="00330CB2">
      <w:pPr>
        <w:pStyle w:val="CodeWithinBulletsEndPACKT"/>
      </w:pPr>
      <w:r>
        <w:t xml:space="preserve">      </w:t>
      </w:r>
      <w:r w:rsidR="00E3446A">
        <w:t>Ensure</w:t>
      </w:r>
      <w:r>
        <w:t xml:space="preserve">   </w:t>
      </w:r>
      <w:r w:rsidR="00E3446A">
        <w:t>=</w:t>
      </w:r>
      <w:r>
        <w:t xml:space="preserve"> </w:t>
      </w:r>
      <w:r w:rsidR="00E3446A">
        <w:t>'Present</w:t>
      </w:r>
      <w:proofErr w:type="gramStart"/>
      <w:r w:rsidR="00E3446A">
        <w:t>'</w:t>
      </w:r>
      <w:r>
        <w:t xml:space="preserve">  </w:t>
      </w:r>
      <w:r w:rsidR="00E3446A">
        <w:t>}</w:t>
      </w:r>
      <w:proofErr w:type="gramEnd"/>
    </w:p>
    <w:p w14:paraId="05488F04" w14:textId="59867321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4BA32D0C" w14:textId="77777777" w:rsidR="00E3446A" w:rsidRDefault="00E3446A" w:rsidP="00330CB2">
      <w:pPr>
        <w:pStyle w:val="CodeWithinBulletsEndPACKT"/>
      </w:pPr>
      <w:r>
        <w:t>}</w:t>
      </w:r>
    </w:p>
    <w:p w14:paraId="4E03FFB9" w14:textId="69F052F4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have</w:t>
      </w:r>
      <w:r w:rsidR="0039634A">
        <w:t xml:space="preserve"> </w:t>
      </w:r>
      <w:r>
        <w:t>the</w:t>
      </w:r>
      <w:r w:rsidR="0039634A">
        <w:t xml:space="preserve"> </w:t>
      </w:r>
      <w:r>
        <w:t>Telnet</w:t>
      </w:r>
      <w:r w:rsidR="0039634A">
        <w:t xml:space="preserve"> </w:t>
      </w:r>
      <w:r>
        <w:t>client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0A76384C" w14:textId="698E2969" w:rsidR="00E3446A" w:rsidRDefault="00E3446A" w:rsidP="00330CB2">
      <w:pPr>
        <w:pStyle w:val="CodeWithinBulletsEndPACKT"/>
      </w:pPr>
      <w:r>
        <w:t>TelnetSRV2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C:\DSCConfiguration</w:t>
      </w:r>
    </w:p>
    <w:p w14:paraId="745A7826" w14:textId="63F12172" w:rsidR="00E3446A" w:rsidRDefault="00E3446A" w:rsidP="00DE2B1D">
      <w:pPr>
        <w:pStyle w:val="NumberedBulletPACKT"/>
      </w:pPr>
      <w:r>
        <w:t>Rename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with</w:t>
      </w:r>
      <w:r w:rsidR="0039634A">
        <w:t xml:space="preserve"> </w:t>
      </w:r>
      <w:r>
        <w:t>the</w:t>
      </w:r>
      <w:r w:rsidR="0039634A">
        <w:t xml:space="preserve"> </w:t>
      </w:r>
      <w:r>
        <w:t>GUID</w:t>
      </w:r>
      <w:r w:rsidR="0039634A">
        <w:t xml:space="preserve"> </w:t>
      </w:r>
      <w:r>
        <w:t>name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DC04104" w14:textId="5CFEFACE" w:rsidR="00E3446A" w:rsidRDefault="00E3446A" w:rsidP="00330CB2">
      <w:pPr>
        <w:pStyle w:val="CodeWithinBulletsEndPACKT"/>
      </w:pPr>
      <w:r>
        <w:t>$</w:t>
      </w:r>
      <w:proofErr w:type="spellStart"/>
      <w:r>
        <w:t>Guid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r>
        <w:t>'5d79ee6e-0420-4c98-9cc3-9f696901a816'</w:t>
      </w:r>
    </w:p>
    <w:p w14:paraId="638B0FFE" w14:textId="7F37B6F7" w:rsidR="00E3446A" w:rsidRDefault="00E3446A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68F15F6F" w14:textId="77C67195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\SRV2.mof'</w:t>
      </w:r>
      <w:r>
        <w:t xml:space="preserve"> </w:t>
      </w:r>
    </w:p>
    <w:p w14:paraId="0EE70F34" w14:textId="17EF514F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NewName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"C:\DSCConfiguration\$Guid.MOF"</w:t>
      </w:r>
    </w:p>
    <w:p w14:paraId="513EE441" w14:textId="77777777" w:rsidR="00E3446A" w:rsidRDefault="00E3446A" w:rsidP="00330CB2">
      <w:pPr>
        <w:pStyle w:val="CodeWithinBulletsEndPACKT"/>
      </w:pPr>
      <w:r>
        <w:t>}</w:t>
      </w:r>
    </w:p>
    <w:p w14:paraId="74C76B73" w14:textId="61A77E19" w:rsidR="00E3446A" w:rsidRDefault="00E3446A" w:rsidP="00330CB2">
      <w:pPr>
        <w:pStyle w:val="CodeWithinBulletsEndPACKT"/>
      </w:pPr>
      <w:r>
        <w:t>Rename-</w:t>
      </w:r>
      <w:proofErr w:type="gramStart"/>
      <w:r>
        <w:t>Item</w:t>
      </w:r>
      <w:r w:rsidR="0039634A">
        <w:t xml:space="preserve">  </w:t>
      </w:r>
      <w:r>
        <w:t>@</w:t>
      </w:r>
      <w:proofErr w:type="gramEnd"/>
      <w:r>
        <w:t>RIHT</w:t>
      </w:r>
    </w:p>
    <w:p w14:paraId="217212D1" w14:textId="4C81E49C" w:rsidR="00E3446A" w:rsidRDefault="00E3446A" w:rsidP="00DE2B1D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checksum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new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0488F1A" w14:textId="16D8919E" w:rsidR="00E3446A" w:rsidRDefault="00E3446A" w:rsidP="00330CB2">
      <w:pPr>
        <w:pStyle w:val="CodeWithinBulletsEndPACKT"/>
      </w:pPr>
      <w:r>
        <w:t>New-</w:t>
      </w:r>
      <w:proofErr w:type="spellStart"/>
      <w:r>
        <w:t>DscChecksum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C:\DSCConfiguration</w:t>
      </w:r>
    </w:p>
    <w:p w14:paraId="6AA6B49B" w14:textId="44DC505C" w:rsidR="00E3446A" w:rsidRDefault="00E3446A" w:rsidP="00DE2B1D">
      <w:pPr>
        <w:pStyle w:val="NumberedBulletPACKT"/>
      </w:pP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and</w:t>
      </w:r>
      <w:r w:rsidR="0039634A">
        <w:t xml:space="preserve"> </w:t>
      </w:r>
      <w:r>
        <w:t>checksum</w:t>
      </w:r>
      <w:r w:rsidR="0039634A">
        <w:t xml:space="preserve"> </w:t>
      </w:r>
      <w:r>
        <w:t>files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86B882F" w14:textId="66594628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C:\DSCConfiguration</w:t>
      </w:r>
    </w:p>
    <w:p w14:paraId="70543FCC" w14:textId="767CAFE7" w:rsidR="00E3446A" w:rsidRDefault="00E3446A" w:rsidP="00DE2B1D">
      <w:pPr>
        <w:pStyle w:val="NumberedBulletPACKT"/>
      </w:pP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current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B20754F" w14:textId="7D71E64C" w:rsidR="00E3446A" w:rsidRDefault="00E3446A" w:rsidP="00330CB2">
      <w:pPr>
        <w:pStyle w:val="CodeWithinBulletsEndPACKT"/>
      </w:pPr>
      <w:r>
        <w:t>Get-</w:t>
      </w:r>
      <w:proofErr w:type="spellStart"/>
      <w:r>
        <w:t>WindowsFeature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Telnet-Client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57414FCF" w14:textId="7930DC90" w:rsidR="00E3446A" w:rsidRDefault="00E3446A" w:rsidP="00DE2B1D">
      <w:pPr>
        <w:pStyle w:val="NumberedBulletPACKT"/>
      </w:pPr>
      <w:r>
        <w:t>Set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>
        <w:t>sleep</w:t>
      </w:r>
      <w:r w:rsidR="0039634A">
        <w:t xml:space="preserve"> </w:t>
      </w:r>
      <w:r>
        <w:t>for</w:t>
      </w:r>
      <w:r w:rsidR="0039634A">
        <w:t xml:space="preserve"> </w:t>
      </w:r>
      <w:r>
        <w:t>a</w:t>
      </w:r>
      <w:r w:rsidR="0039634A">
        <w:t xml:space="preserve"> </w:t>
      </w:r>
      <w:r>
        <w:t>while</w:t>
      </w:r>
      <w:r w:rsidR="0039634A">
        <w:t xml:space="preserve"> </w:t>
      </w:r>
      <w:r>
        <w:t>and</w:t>
      </w:r>
      <w:r w:rsidR="0039634A">
        <w:t xml:space="preserve"> </w:t>
      </w:r>
      <w:r>
        <w:t>check</w:t>
      </w:r>
      <w:r w:rsidR="0039634A">
        <w:t xml:space="preserve"> </w:t>
      </w:r>
      <w:r>
        <w:t>it</w:t>
      </w:r>
      <w:r w:rsidR="0039634A">
        <w:t xml:space="preserve"> </w:t>
      </w:r>
      <w:r>
        <w:t>again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F9F98A1" w14:textId="1238A12E" w:rsidR="00E3446A" w:rsidRDefault="00E3446A" w:rsidP="00330CB2">
      <w:pPr>
        <w:pStyle w:val="CodeWithinBulletsEndPACKT"/>
      </w:pPr>
      <w:r>
        <w:t>Start-Sleep</w:t>
      </w:r>
      <w:r w:rsidR="0039634A">
        <w:t xml:space="preserve"> </w:t>
      </w:r>
      <w:r>
        <w:t>-Seconds</w:t>
      </w:r>
      <w:r w:rsidR="0039634A">
        <w:t xml:space="preserve"> </w:t>
      </w:r>
      <w:r>
        <w:t>(30*60)</w:t>
      </w:r>
    </w:p>
    <w:p w14:paraId="28AF4FED" w14:textId="2291DE85" w:rsidR="00E3446A" w:rsidRDefault="00E3446A" w:rsidP="00330CB2">
      <w:pPr>
        <w:pStyle w:val="CodeWithinBulletsEndPACKT"/>
      </w:pPr>
      <w:r>
        <w:t>Get-</w:t>
      </w:r>
      <w:proofErr w:type="spellStart"/>
      <w:r>
        <w:t>WindowsFeature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Telnet-Client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6899FF40" w14:textId="3C0606CE" w:rsidR="00E3446A" w:rsidRPr="00490C0B" w:rsidRDefault="00E3446A" w:rsidP="00490C0B">
      <w:pPr>
        <w:pStyle w:val="Heading2"/>
      </w:pPr>
      <w:r w:rsidRPr="00490C0B">
        <w:lastRenderedPageBreak/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76E23761" w14:textId="3E8FAB30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xSMBShare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both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and</w:t>
      </w:r>
      <w:r w:rsidR="0039634A">
        <w:t xml:space="preserve"> </w:t>
      </w:r>
      <w:r>
        <w:t>any</w:t>
      </w:r>
      <w:r w:rsidR="0039634A">
        <w:t xml:space="preserve"> </w:t>
      </w:r>
      <w:r>
        <w:t>DSC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script</w:t>
      </w:r>
      <w:r w:rsidR="0039634A">
        <w:t xml:space="preserve"> </w:t>
      </w:r>
      <w:r>
        <w:t>block</w:t>
      </w:r>
      <w:r w:rsidR="0039634A">
        <w:t xml:space="preserve"> </w:t>
      </w:r>
      <w:r>
        <w:t>that</w:t>
      </w:r>
      <w:r w:rsidR="0039634A">
        <w:t xml:space="preserve"> </w:t>
      </w:r>
      <w:r>
        <w:t>creates</w:t>
      </w:r>
      <w:r w:rsidR="0039634A">
        <w:t xml:space="preserve"> </w:t>
      </w:r>
      <w:r>
        <w:t>and</w:t>
      </w:r>
      <w:r w:rsidR="0039634A">
        <w:t xml:space="preserve"> </w:t>
      </w:r>
      <w:r>
        <w:t>deploys</w:t>
      </w:r>
      <w:r w:rsidR="0039634A">
        <w:t xml:space="preserve"> </w:t>
      </w:r>
      <w:r>
        <w:t>an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that</w:t>
      </w:r>
      <w:r w:rsidR="0039634A">
        <w:t xml:space="preserve"> </w:t>
      </w:r>
      <w:r>
        <w:t>sets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creates</w:t>
      </w:r>
      <w:r w:rsidR="0039634A">
        <w:t xml:space="preserve"> </w:t>
      </w:r>
      <w:r>
        <w:t>the</w:t>
      </w:r>
      <w:r w:rsidR="0039634A">
        <w:t xml:space="preserve"> </w:t>
      </w:r>
      <w:r>
        <w:t>related</w:t>
      </w:r>
      <w:r w:rsidR="0039634A">
        <w:t xml:space="preserve"> </w:t>
      </w:r>
      <w:r>
        <w:t>MOF</w:t>
      </w:r>
      <w:r w:rsidR="0039634A">
        <w:t xml:space="preserve"> </w:t>
      </w:r>
      <w:r>
        <w:t>file.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output,</w:t>
      </w:r>
      <w:r w:rsidR="0039634A">
        <w:t xml:space="preserve"> </w:t>
      </w:r>
      <w:r>
        <w:t>although</w:t>
      </w:r>
      <w:r w:rsidR="0039634A">
        <w:t xml:space="preserve"> </w:t>
      </w:r>
      <w:r>
        <w:t>depending</w:t>
      </w:r>
      <w:r w:rsidR="0039634A">
        <w:t xml:space="preserve"> </w:t>
      </w:r>
      <w:r>
        <w:t>on</w:t>
      </w:r>
      <w:r w:rsidR="0039634A">
        <w:t xml:space="preserve"> </w:t>
      </w:r>
      <w:r>
        <w:t>what</w:t>
      </w:r>
      <w:r w:rsidR="0039634A">
        <w:t xml:space="preserve"> </w:t>
      </w:r>
      <w:r>
        <w:t>other</w:t>
      </w:r>
      <w:r w:rsidR="0039634A">
        <w:t xml:space="preserve"> </w:t>
      </w:r>
      <w:r>
        <w:t>recipes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run,</w:t>
      </w:r>
      <w:r w:rsidR="0039634A">
        <w:t xml:space="preserve"> </w:t>
      </w:r>
      <w:r>
        <w:t>you</w:t>
      </w:r>
      <w:r w:rsidR="0039634A">
        <w:t xml:space="preserve"> </w:t>
      </w:r>
      <w:r>
        <w:t>may</w:t>
      </w:r>
      <w:r w:rsidR="0039634A">
        <w:t xml:space="preserve"> </w:t>
      </w:r>
      <w:r>
        <w:t>get</w:t>
      </w:r>
      <w:r w:rsidR="0039634A">
        <w:t xml:space="preserve"> </w:t>
      </w:r>
      <w:r>
        <w:t>prompted</w:t>
      </w:r>
      <w:r w:rsidR="0039634A">
        <w:t xml:space="preserve"> </w:t>
      </w:r>
      <w:r>
        <w:t>to</w:t>
      </w:r>
      <w:r w:rsidR="0039634A">
        <w:t xml:space="preserve"> </w:t>
      </w: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r>
        <w:t>NuGet</w:t>
      </w:r>
      <w:r w:rsidR="0039634A">
        <w:t xml:space="preserve"> </w:t>
      </w:r>
      <w:r>
        <w:t>provider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.</w:t>
      </w:r>
    </w:p>
    <w:p w14:paraId="5F736B1D" w14:textId="5E4A7578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script</w:t>
      </w:r>
      <w:r w:rsidR="0039634A">
        <w:t xml:space="preserve"> </w:t>
      </w:r>
      <w:r>
        <w:t>to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script</w:t>
      </w:r>
      <w:r w:rsidR="0039634A">
        <w:t xml:space="preserve"> </w:t>
      </w:r>
      <w:r>
        <w:t>block</w:t>
      </w:r>
      <w:r w:rsidR="0039634A">
        <w:t xml:space="preserve"> </w:t>
      </w:r>
      <w:r>
        <w:t>you</w:t>
      </w:r>
      <w:r w:rsidR="0039634A">
        <w:t xml:space="preserve"> </w:t>
      </w:r>
      <w:r>
        <w:t>just</w:t>
      </w:r>
      <w:r w:rsidR="0039634A">
        <w:t xml:space="preserve"> </w:t>
      </w:r>
      <w:r>
        <w:t>created</w:t>
      </w:r>
      <w:r w:rsidR="0039634A">
        <w:t xml:space="preserve"> </w:t>
      </w:r>
      <w:r>
        <w:t>that</w:t>
      </w:r>
      <w:r w:rsidR="0039634A">
        <w:t xml:space="preserve"> </w:t>
      </w:r>
      <w:r>
        <w:t>configures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(based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you</w:t>
      </w:r>
      <w:r w:rsidR="0039634A">
        <w:t xml:space="preserve"> </w:t>
      </w:r>
      <w:r>
        <w:t>created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)</w:t>
      </w:r>
      <w:r w:rsidR="0039634A">
        <w:t xml:space="preserve"> </w:t>
      </w:r>
      <w:r>
        <w:t>and</w:t>
      </w:r>
      <w:r w:rsidR="0039634A">
        <w:t xml:space="preserve"> </w:t>
      </w:r>
      <w:r>
        <w:t>returns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configuration,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9E12082" w14:textId="0D75E352" w:rsidR="00E3446A" w:rsidRDefault="00E3446A" w:rsidP="00DE2B1D">
      <w:pPr>
        <w:pStyle w:val="FigurePACKT"/>
      </w:pPr>
      <w:r>
        <w:rPr>
          <w:noProof/>
        </w:rPr>
        <w:drawing>
          <wp:inline distT="0" distB="0" distL="0" distR="0" wp14:anchorId="44F3E6A8" wp14:editId="55573415">
            <wp:extent cx="5943600" cy="4438015"/>
            <wp:effectExtent l="0" t="0" r="0" b="635"/>
            <wp:docPr id="61" name="Picture 6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076B" w14:textId="0715A97B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and</w:t>
      </w:r>
      <w:r w:rsidR="0039634A">
        <w:t xml:space="preserve"> </w:t>
      </w:r>
      <w:r>
        <w:t>compile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that</w:t>
      </w:r>
      <w:r w:rsidR="0039634A">
        <w:t xml:space="preserve"> </w:t>
      </w:r>
      <w:r>
        <w:t>configures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generate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configuration.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>
        <w:t>the</w:t>
      </w:r>
      <w:r w:rsidR="0039634A">
        <w:t xml:space="preserve"> </w:t>
      </w:r>
      <w:r>
        <w:t>relevant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7B8E9F29" w14:textId="51BAF8C5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just-compiled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97CDB83" w14:textId="2D9329C6" w:rsidR="00E3446A" w:rsidRDefault="00E3446A" w:rsidP="00DE2B1D">
      <w:pPr>
        <w:pStyle w:val="FigurePACKT"/>
      </w:pPr>
      <w:r>
        <w:rPr>
          <w:noProof/>
        </w:rPr>
        <w:lastRenderedPageBreak/>
        <w:drawing>
          <wp:inline distT="0" distB="0" distL="0" distR="0" wp14:anchorId="5BE48A9B" wp14:editId="0377FF8B">
            <wp:extent cx="5943600" cy="3407410"/>
            <wp:effectExtent l="0" t="0" r="0" b="2540"/>
            <wp:docPr id="60" name="Picture 6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EE8E" w14:textId="24BDBC3E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SMB</w:t>
      </w:r>
      <w:r w:rsidR="0039634A">
        <w:t xml:space="preserve"> </w:t>
      </w:r>
      <w:r>
        <w:t>shares—created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previous</w:t>
      </w:r>
      <w:r w:rsidR="0039634A">
        <w:t xml:space="preserve"> </w:t>
      </w:r>
      <w:r>
        <w:t>step—on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9B59FBD" w14:textId="36BFEAFD" w:rsidR="00E3446A" w:rsidRDefault="00E3446A" w:rsidP="00DE2B1D">
      <w:pPr>
        <w:pStyle w:val="FigurePACKT"/>
      </w:pPr>
      <w:r>
        <w:rPr>
          <w:noProof/>
        </w:rPr>
        <w:drawing>
          <wp:inline distT="0" distB="0" distL="0" distR="0" wp14:anchorId="69A63266" wp14:editId="41460879">
            <wp:extent cx="5943600" cy="1155065"/>
            <wp:effectExtent l="0" t="0" r="0" b="6985"/>
            <wp:docPr id="59" name="Picture 5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13E9" w14:textId="3C0704D3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10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first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block,</w:t>
      </w:r>
      <w:r w:rsidR="0039634A">
        <w:t xml:space="preserve"> </w:t>
      </w:r>
      <w:r w:rsidRPr="000C66E6">
        <w:rPr>
          <w:rStyle w:val="CodeInTextPACKT"/>
        </w:rPr>
        <w:t>TelnetSRV2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creates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 w:rsidRPr="000C66E6">
        <w:rPr>
          <w:rStyle w:val="CodeInTextPACKT"/>
        </w:rPr>
        <w:t>SRV2.mof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20ED452" w14:textId="566C86F5" w:rsidR="00E3446A" w:rsidRDefault="00E3446A" w:rsidP="00DE2B1D">
      <w:pPr>
        <w:pStyle w:val="FigurePACKT"/>
      </w:pPr>
      <w:r>
        <w:rPr>
          <w:noProof/>
        </w:rPr>
        <w:drawing>
          <wp:inline distT="0" distB="0" distL="0" distR="0" wp14:anchorId="27E867F2" wp14:editId="684FBF58">
            <wp:extent cx="4826000" cy="1612900"/>
            <wp:effectExtent l="0" t="0" r="0" b="6350"/>
            <wp:docPr id="58" name="Picture 5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1F3D" w14:textId="672EBEED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rename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with</w:t>
      </w:r>
      <w:r w:rsidR="0039634A">
        <w:t xml:space="preserve"> </w:t>
      </w:r>
      <w:r>
        <w:t>the</w:t>
      </w:r>
      <w:r w:rsidR="0039634A">
        <w:t xml:space="preserve"> </w:t>
      </w:r>
      <w:r>
        <w:t>GUID</w:t>
      </w:r>
      <w:r w:rsidR="0039634A">
        <w:t xml:space="preserve"> </w:t>
      </w:r>
      <w:r>
        <w:t>name,</w:t>
      </w:r>
      <w:r w:rsidR="0039634A">
        <w:t xml:space="preserve"> </w:t>
      </w:r>
      <w:r>
        <w:t>and</w:t>
      </w:r>
      <w:r w:rsidR="0039634A">
        <w:t xml:space="preserve"> </w:t>
      </w:r>
      <w:r>
        <w:t>then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checksum</w:t>
      </w:r>
      <w:r w:rsidR="0039634A">
        <w:t xml:space="preserve"> </w:t>
      </w:r>
      <w:r>
        <w:t>file.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395F2BA5" w14:textId="16289925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and</w:t>
      </w:r>
      <w:r w:rsidR="0039634A">
        <w:t xml:space="preserve"> </w:t>
      </w:r>
      <w:r>
        <w:t>checksum</w:t>
      </w:r>
      <w:r w:rsidR="0039634A">
        <w:t xml:space="preserve"> </w:t>
      </w:r>
      <w:r>
        <w:t>files,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131A3388" w14:textId="20C23A43" w:rsidR="00E3446A" w:rsidRDefault="00E3446A" w:rsidP="00DE2B1D">
      <w:pPr>
        <w:pStyle w:val="FigurePACKT"/>
      </w:pPr>
      <w:r>
        <w:rPr>
          <w:noProof/>
        </w:rPr>
        <w:lastRenderedPageBreak/>
        <w:drawing>
          <wp:inline distT="0" distB="0" distL="0" distR="0" wp14:anchorId="19E8702E" wp14:editId="389755C5">
            <wp:extent cx="5943600" cy="1198245"/>
            <wp:effectExtent l="0" t="0" r="0" b="1905"/>
            <wp:docPr id="57" name="Picture 5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B308" w14:textId="642CD642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current</w:t>
      </w:r>
      <w:r w:rsidR="0039634A">
        <w:t xml:space="preserve"> </w:t>
      </w:r>
      <w:r>
        <w:t>(uninstalled)</w:t>
      </w:r>
      <w:r w:rsidR="0039634A">
        <w:t xml:space="preserve"> </w:t>
      </w:r>
      <w:r>
        <w:t>state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Telnet-client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6DC36D0" w14:textId="28FB3748" w:rsidR="00E3446A" w:rsidRDefault="00E3446A" w:rsidP="00DE2B1D">
      <w:pPr>
        <w:pStyle w:val="FigurePACKT"/>
      </w:pPr>
      <w:r>
        <w:rPr>
          <w:noProof/>
        </w:rPr>
        <w:drawing>
          <wp:inline distT="0" distB="0" distL="0" distR="0" wp14:anchorId="05245035" wp14:editId="2E345705">
            <wp:extent cx="5943600" cy="913765"/>
            <wp:effectExtent l="0" t="0" r="0" b="635"/>
            <wp:docPr id="56" name="Picture 5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9B9D" w14:textId="41AF82A7" w:rsidR="00E3446A" w:rsidRDefault="00E3446A" w:rsidP="00DE2B1D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wait</w:t>
      </w:r>
      <w:r w:rsidR="0039634A">
        <w:t xml:space="preserve"> </w:t>
      </w:r>
      <w:r>
        <w:t>for</w:t>
      </w:r>
      <w:r w:rsidR="0039634A">
        <w:t xml:space="preserve"> </w:t>
      </w:r>
      <w:r>
        <w:t>DSC</w:t>
      </w:r>
      <w:r w:rsidR="0039634A">
        <w:t xml:space="preserve"> </w:t>
      </w:r>
      <w:r>
        <w:t>operations</w:t>
      </w:r>
      <w:r w:rsidR="0039634A">
        <w:t xml:space="preserve"> </w:t>
      </w:r>
      <w:r>
        <w:t>to</w:t>
      </w:r>
      <w:r w:rsidR="0039634A">
        <w:t xml:space="preserve"> </w:t>
      </w:r>
      <w:r>
        <w:t>happen,</w:t>
      </w:r>
      <w:r w:rsidR="0039634A">
        <w:t xml:space="preserve"> </w:t>
      </w:r>
      <w:r>
        <w:t>then</w:t>
      </w:r>
      <w:r w:rsidR="0039634A">
        <w:t xml:space="preserve"> </w:t>
      </w:r>
      <w:r>
        <w:t>review</w:t>
      </w:r>
      <w:r w:rsidR="0039634A">
        <w:t xml:space="preserve"> </w:t>
      </w:r>
      <w:r>
        <w:t>the</w:t>
      </w:r>
      <w:r w:rsidR="0039634A">
        <w:t xml:space="preserve"> </w:t>
      </w:r>
      <w:r>
        <w:t>state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Telnet-Client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now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0271858B" w14:textId="33E8F695" w:rsidR="00E3446A" w:rsidRDefault="00E3446A" w:rsidP="00DE2B1D">
      <w:pPr>
        <w:pStyle w:val="FigurePACKT"/>
      </w:pPr>
      <w:r>
        <w:rPr>
          <w:noProof/>
        </w:rPr>
        <w:drawing>
          <wp:inline distT="0" distB="0" distL="0" distR="0" wp14:anchorId="5D25BD45" wp14:editId="050BE1FA">
            <wp:extent cx="5943600" cy="829310"/>
            <wp:effectExtent l="0" t="0" r="0" b="8890"/>
            <wp:docPr id="55" name="Picture 5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DF1D" w14:textId="3C372FE6" w:rsidR="00E3446A" w:rsidRPr="00490C0B" w:rsidRDefault="00E3446A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66A84F86" w14:textId="26C8FC77" w:rsidR="00E3446A" w:rsidRDefault="00E3446A" w:rsidP="00DE2B1D">
      <w:pPr>
        <w:pStyle w:val="NormalPACKT"/>
      </w:pP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last</w:t>
      </w:r>
      <w:r w:rsidR="0039634A">
        <w:t xml:space="preserve"> </w:t>
      </w:r>
      <w:r>
        <w:t>two</w:t>
      </w:r>
      <w:r w:rsidR="0039634A">
        <w:t xml:space="preserve"> </w:t>
      </w:r>
      <w:r>
        <w:t>steps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look</w:t>
      </w:r>
      <w:r w:rsidR="0039634A">
        <w:t xml:space="preserve"> </w:t>
      </w:r>
      <w:r>
        <w:t>at</w:t>
      </w:r>
      <w:r w:rsidR="0039634A">
        <w:t xml:space="preserve"> </w:t>
      </w:r>
      <w:r>
        <w:t>the</w:t>
      </w:r>
      <w:r w:rsidR="0039634A">
        <w:t xml:space="preserve"> </w:t>
      </w:r>
      <w:r>
        <w:t>state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Telnet</w:t>
      </w:r>
      <w:r w:rsidR="0039634A">
        <w:t xml:space="preserve"> </w:t>
      </w:r>
      <w:r>
        <w:t>client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see</w:t>
      </w:r>
      <w:r w:rsidR="0039634A">
        <w:t xml:space="preserve"> </w:t>
      </w:r>
      <w:r>
        <w:t>that</w:t>
      </w:r>
      <w:r w:rsidR="0039634A">
        <w:t xml:space="preserve"> </w:t>
      </w:r>
      <w:r>
        <w:t>DSC</w:t>
      </w:r>
      <w:r w:rsidR="0039634A">
        <w:t xml:space="preserve"> </w:t>
      </w:r>
      <w:r>
        <w:t>has</w:t>
      </w:r>
      <w:r w:rsidR="0039634A">
        <w:t xml:space="preserve"> </w:t>
      </w:r>
      <w:r>
        <w:t>not</w:t>
      </w:r>
      <w:r w:rsidR="0039634A">
        <w:t xml:space="preserve"> </w:t>
      </w:r>
      <w:r>
        <w:t>yet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configuration,</w:t>
      </w:r>
      <w:r w:rsidR="0039634A">
        <w:t xml:space="preserve"> </w:t>
      </w:r>
      <w:r>
        <w:t>and</w:t>
      </w:r>
      <w:r w:rsidR="0039634A">
        <w:t xml:space="preserve"> </w:t>
      </w:r>
      <w:r>
        <w:t>so</w:t>
      </w:r>
      <w:r w:rsidR="0039634A">
        <w:t xml:space="preserve"> </w:t>
      </w:r>
      <w:r>
        <w:t>the</w:t>
      </w:r>
      <w:r w:rsidR="0039634A">
        <w:t xml:space="preserve"> </w:t>
      </w:r>
      <w:r>
        <w:t>client</w:t>
      </w:r>
      <w:r w:rsidR="0039634A">
        <w:t xml:space="preserve"> </w:t>
      </w:r>
      <w:r>
        <w:t>is</w:t>
      </w:r>
      <w:r w:rsidR="0039634A">
        <w:t xml:space="preserve"> </w:t>
      </w:r>
      <w:r>
        <w:t>not</w:t>
      </w:r>
      <w:r w:rsidR="0039634A">
        <w:t xml:space="preserve"> </w:t>
      </w:r>
      <w:r>
        <w:t>installed.</w:t>
      </w:r>
      <w:r w:rsidR="0039634A">
        <w:t xml:space="preserve"> </w:t>
      </w:r>
      <w:r>
        <w:t>After</w:t>
      </w:r>
      <w:r w:rsidR="0039634A">
        <w:t xml:space="preserve"> </w:t>
      </w:r>
      <w:r>
        <w:t>waiting,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see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Telnet</w:t>
      </w:r>
      <w:r w:rsidR="0039634A">
        <w:t xml:space="preserve"> </w:t>
      </w:r>
      <w:r>
        <w:t>client</w:t>
      </w:r>
      <w:r w:rsidR="0039634A">
        <w:t xml:space="preserve"> </w:t>
      </w:r>
      <w:r>
        <w:t>is</w:t>
      </w:r>
      <w:r w:rsidR="0039634A">
        <w:t xml:space="preserve"> </w:t>
      </w:r>
      <w:r>
        <w:t>now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Note</w:t>
      </w:r>
      <w:r w:rsidR="0039634A">
        <w:t xml:space="preserve"> </w:t>
      </w:r>
      <w:r>
        <w:t>that</w:t>
      </w:r>
      <w:r w:rsidR="0039634A">
        <w:t xml:space="preserve"> </w:t>
      </w:r>
      <w:r>
        <w:t>if</w:t>
      </w:r>
      <w:r w:rsidR="0039634A">
        <w:t xml:space="preserve"> </w:t>
      </w:r>
      <w:r>
        <w:t>adding</w:t>
      </w:r>
      <w:r w:rsidR="0039634A">
        <w:t xml:space="preserve"> </w:t>
      </w:r>
      <w:r>
        <w:t>this</w:t>
      </w:r>
      <w:r w:rsidR="0039634A">
        <w:t xml:space="preserve"> </w:t>
      </w:r>
      <w:r>
        <w:t>feature</w:t>
      </w:r>
      <w:r w:rsidR="0039634A">
        <w:t xml:space="preserve"> </w:t>
      </w:r>
      <w:r>
        <w:t>had</w:t>
      </w:r>
      <w:r w:rsidR="0039634A">
        <w:t xml:space="preserve"> </w:t>
      </w:r>
      <w:r>
        <w:t>required</w:t>
      </w:r>
      <w:r w:rsidR="0039634A">
        <w:t xml:space="preserve"> </w:t>
      </w:r>
      <w:r>
        <w:t>a</w:t>
      </w:r>
      <w:r w:rsidR="0039634A">
        <w:t xml:space="preserve"> </w:t>
      </w:r>
      <w:r>
        <w:t>reboot,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would</w:t>
      </w:r>
      <w:r w:rsidR="0039634A">
        <w:t xml:space="preserve"> </w:t>
      </w:r>
      <w:r>
        <w:t>have</w:t>
      </w:r>
      <w:r w:rsidR="0039634A">
        <w:t xml:space="preserve"> </w:t>
      </w:r>
      <w:r>
        <w:t>been</w:t>
      </w:r>
      <w:r w:rsidR="0039634A">
        <w:t xml:space="preserve"> </w:t>
      </w:r>
      <w:r>
        <w:t>rebooted</w:t>
      </w:r>
      <w:r w:rsidR="0039634A">
        <w:t xml:space="preserve"> </w:t>
      </w:r>
      <w:proofErr w:type="spellStart"/>
      <w:r>
        <w:t>some</w:t>
      </w:r>
      <w:r w:rsidR="0039634A">
        <w:t xml:space="preserve"> </w:t>
      </w:r>
      <w:r>
        <w:t>time</w:t>
      </w:r>
      <w:proofErr w:type="spellEnd"/>
      <w:r w:rsidR="0039634A">
        <w:t xml:space="preserve"> </w:t>
      </w:r>
      <w:r>
        <w:t>after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15</w:t>
      </w:r>
      <w:r w:rsidR="0039634A">
        <w:t xml:space="preserve"> </w:t>
      </w:r>
      <w:r>
        <w:t>completed.</w:t>
      </w:r>
    </w:p>
    <w:p w14:paraId="61FFBF6A" w14:textId="58CA6F99" w:rsidR="00E3446A" w:rsidRPr="00490C0B" w:rsidRDefault="00E3446A" w:rsidP="00490C0B">
      <w:pPr>
        <w:pStyle w:val="Heading2"/>
      </w:pPr>
      <w:r w:rsidRPr="00490C0B">
        <w:t>See</w:t>
      </w:r>
      <w:r w:rsidR="0039634A">
        <w:t xml:space="preserve"> </w:t>
      </w:r>
      <w:r w:rsidRPr="00490C0B">
        <w:t>also</w:t>
      </w:r>
    </w:p>
    <w:p w14:paraId="2B5F2964" w14:textId="14DB7F95" w:rsidR="00E3446A" w:rsidRDefault="00E3446A" w:rsidP="00DE2B1D">
      <w:pPr>
        <w:pStyle w:val="NormalPACKT"/>
      </w:pPr>
      <w:r>
        <w:t>Setting</w:t>
      </w:r>
      <w:r w:rsidR="0039634A">
        <w:t xml:space="preserve"> </w:t>
      </w:r>
      <w:r>
        <w:t>up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and</w:t>
      </w:r>
      <w:r w:rsidR="0039634A">
        <w:t xml:space="preserve"> </w:t>
      </w:r>
      <w:r>
        <w:t>getting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another</w:t>
      </w:r>
      <w:r w:rsidR="0039634A">
        <w:t xml:space="preserve"> </w:t>
      </w:r>
      <w:r>
        <w:t>server</w:t>
      </w:r>
      <w:r w:rsidR="0039634A">
        <w:t xml:space="preserve"> </w:t>
      </w:r>
      <w:r>
        <w:t>is</w:t>
      </w:r>
      <w:r w:rsidR="0039634A">
        <w:t xml:space="preserve"> </w:t>
      </w:r>
      <w:r>
        <w:t>straightforward,</w:t>
      </w:r>
      <w:r w:rsidR="0039634A">
        <w:t xml:space="preserve"> </w:t>
      </w:r>
      <w:r>
        <w:t>although</w:t>
      </w:r>
      <w:r w:rsidR="0039634A">
        <w:t xml:space="preserve"> </w:t>
      </w:r>
      <w:r>
        <w:t>typos</w:t>
      </w:r>
      <w:r w:rsidR="0039634A">
        <w:t xml:space="preserve"> </w:t>
      </w:r>
      <w:r>
        <w:t>are</w:t>
      </w:r>
      <w:r w:rsidR="0039634A">
        <w:t xml:space="preserve"> </w:t>
      </w:r>
      <w:r>
        <w:t>often</w:t>
      </w:r>
      <w:r w:rsidR="0039634A">
        <w:t xml:space="preserve"> </w:t>
      </w:r>
      <w:r>
        <w:t>a</w:t>
      </w:r>
      <w:r w:rsidR="0039634A">
        <w:t xml:space="preserve"> </w:t>
      </w:r>
      <w:r>
        <w:t>challenge</w:t>
      </w:r>
      <w:r w:rsidR="0039634A">
        <w:t xml:space="preserve"> </w:t>
      </w:r>
      <w:r>
        <w:t>to</w:t>
      </w:r>
      <w:r w:rsidR="0039634A">
        <w:t xml:space="preserve"> </w:t>
      </w:r>
      <w:r>
        <w:t>troubleshoot.</w:t>
      </w:r>
      <w:r w:rsidR="0039634A">
        <w:t xml:space="preserve"> </w:t>
      </w:r>
      <w:r>
        <w:t>By</w:t>
      </w:r>
      <w:r w:rsidR="0039634A">
        <w:t xml:space="preserve"> </w:t>
      </w:r>
      <w:r>
        <w:t>default,</w:t>
      </w:r>
      <w:r w:rsidR="0039634A">
        <w:t xml:space="preserve"> </w:t>
      </w:r>
      <w:r>
        <w:t>Windows</w:t>
      </w:r>
      <w:r w:rsidR="0039634A">
        <w:t xml:space="preserve"> </w:t>
      </w:r>
      <w:r>
        <w:t>Server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perform</w:t>
      </w:r>
      <w:r w:rsidR="0039634A">
        <w:t xml:space="preserve"> </w:t>
      </w:r>
      <w:r>
        <w:t>detailed</w:t>
      </w:r>
      <w:r w:rsidR="0039634A">
        <w:t xml:space="preserve"> </w:t>
      </w:r>
      <w:r>
        <w:t>DSC</w:t>
      </w:r>
      <w:r w:rsidR="0039634A">
        <w:t xml:space="preserve"> </w:t>
      </w:r>
      <w:r>
        <w:t>event</w:t>
      </w:r>
      <w:r w:rsidR="0039634A">
        <w:t xml:space="preserve"> </w:t>
      </w:r>
      <w:r>
        <w:t>logging;</w:t>
      </w:r>
      <w:r w:rsidR="0039634A">
        <w:t xml:space="preserve"> </w:t>
      </w:r>
      <w:r>
        <w:t>however,</w:t>
      </w:r>
      <w:r w:rsidR="0039634A">
        <w:t xml:space="preserve"> </w:t>
      </w:r>
      <w:r>
        <w:t>it</w:t>
      </w:r>
      <w:r w:rsidR="0039634A">
        <w:t xml:space="preserve"> </w:t>
      </w:r>
      <w:r>
        <w:t>is</w:t>
      </w:r>
      <w:r w:rsidR="0039634A">
        <w:t xml:space="preserve"> </w:t>
      </w:r>
      <w:r>
        <w:t>simple</w:t>
      </w:r>
      <w:r w:rsidR="0039634A">
        <w:t xml:space="preserve"> </w:t>
      </w:r>
      <w:r>
        <w:t>to</w:t>
      </w:r>
      <w:r w:rsidR="0039634A">
        <w:t xml:space="preserve"> </w:t>
      </w:r>
      <w:r>
        <w:t>turn</w:t>
      </w:r>
      <w:r w:rsidR="0039634A">
        <w:t xml:space="preserve"> </w:t>
      </w:r>
      <w:r>
        <w:t>logging</w:t>
      </w:r>
      <w:r w:rsidR="0039634A">
        <w:t xml:space="preserve"> </w:t>
      </w:r>
      <w:r>
        <w:t>on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CC399AC" w14:textId="75923880" w:rsidR="00E3446A" w:rsidRPr="00DE2B1D" w:rsidRDefault="00E3446A" w:rsidP="00DE2B1D">
      <w:pPr>
        <w:pStyle w:val="CodePACKT"/>
      </w:pPr>
      <w:r w:rsidRPr="00DE2B1D">
        <w:t>wevtutil.exe</w:t>
      </w:r>
      <w:r w:rsidR="0039634A" w:rsidRPr="00DE2B1D">
        <w:t xml:space="preserve"> </w:t>
      </w:r>
      <w:r w:rsidRPr="00DE2B1D">
        <w:t>set-log</w:t>
      </w:r>
      <w:r w:rsidR="0039634A" w:rsidRPr="00DE2B1D">
        <w:t xml:space="preserve"> </w:t>
      </w:r>
      <w:r w:rsidRPr="00DE2B1D">
        <w:t>"Microsoft-Windows-</w:t>
      </w:r>
      <w:proofErr w:type="spellStart"/>
      <w:r w:rsidRPr="00DE2B1D">
        <w:t>Dsc</w:t>
      </w:r>
      <w:proofErr w:type="spellEnd"/>
      <w:r w:rsidRPr="00DE2B1D">
        <w:t>/Analytic"</w:t>
      </w:r>
      <w:r w:rsidR="0039634A" w:rsidRPr="00DE2B1D">
        <w:t xml:space="preserve"> </w:t>
      </w:r>
      <w:r w:rsidRPr="00DE2B1D">
        <w:t>/</w:t>
      </w:r>
      <w:proofErr w:type="spellStart"/>
      <w:proofErr w:type="gramStart"/>
      <w:r w:rsidRPr="00DE2B1D">
        <w:t>q:true</w:t>
      </w:r>
      <w:proofErr w:type="spellEnd"/>
      <w:proofErr w:type="gramEnd"/>
      <w:r w:rsidR="0039634A" w:rsidRPr="00DE2B1D">
        <w:t xml:space="preserve"> </w:t>
      </w:r>
      <w:r w:rsidRPr="00DE2B1D">
        <w:t>/</w:t>
      </w:r>
      <w:proofErr w:type="spellStart"/>
      <w:r w:rsidRPr="00DE2B1D">
        <w:t>e:true</w:t>
      </w:r>
      <w:proofErr w:type="spellEnd"/>
    </w:p>
    <w:p w14:paraId="76EB4C19" w14:textId="457E850A" w:rsidR="00E3446A" w:rsidRPr="00DE2B1D" w:rsidRDefault="00E3446A" w:rsidP="00DE2B1D">
      <w:pPr>
        <w:pStyle w:val="CodePACKT"/>
      </w:pPr>
      <w:r w:rsidRPr="00DE2B1D">
        <w:t>wevtutil.exe</w:t>
      </w:r>
      <w:r w:rsidR="0039634A" w:rsidRPr="00DE2B1D">
        <w:t xml:space="preserve"> </w:t>
      </w:r>
      <w:r w:rsidRPr="00DE2B1D">
        <w:t>set-log</w:t>
      </w:r>
      <w:r w:rsidR="0039634A" w:rsidRPr="00DE2B1D">
        <w:t xml:space="preserve"> </w:t>
      </w:r>
      <w:r w:rsidRPr="00DE2B1D">
        <w:t>"Microsoft-Windows-</w:t>
      </w:r>
      <w:proofErr w:type="spellStart"/>
      <w:r w:rsidRPr="00DE2B1D">
        <w:t>Dsc</w:t>
      </w:r>
      <w:proofErr w:type="spellEnd"/>
      <w:r w:rsidRPr="00DE2B1D">
        <w:t>/Debug"</w:t>
      </w:r>
      <w:r w:rsidR="0039634A" w:rsidRPr="00DE2B1D">
        <w:t xml:space="preserve"> </w:t>
      </w:r>
      <w:r w:rsidRPr="00DE2B1D">
        <w:t>/</w:t>
      </w:r>
      <w:proofErr w:type="spellStart"/>
      <w:proofErr w:type="gramStart"/>
      <w:r w:rsidRPr="00DE2B1D">
        <w:t>q:True</w:t>
      </w:r>
      <w:proofErr w:type="spellEnd"/>
      <w:proofErr w:type="gramEnd"/>
      <w:r w:rsidR="0039634A" w:rsidRPr="00DE2B1D">
        <w:t xml:space="preserve"> </w:t>
      </w:r>
      <w:r w:rsidRPr="00DE2B1D">
        <w:t>/</w:t>
      </w:r>
      <w:proofErr w:type="spellStart"/>
      <w:r w:rsidRPr="00DE2B1D">
        <w:t>e:true</w:t>
      </w:r>
      <w:proofErr w:type="spellEnd"/>
    </w:p>
    <w:p w14:paraId="3BD35B96" w14:textId="05141B78" w:rsidR="00E3446A" w:rsidRDefault="00E3446A" w:rsidP="00DE2B1D">
      <w:pPr>
        <w:pStyle w:val="NormalPACKT"/>
      </w:pPr>
      <w:r>
        <w:t>Once</w:t>
      </w:r>
      <w:r w:rsidR="0039634A">
        <w:t xml:space="preserve"> </w:t>
      </w:r>
      <w:r>
        <w:t>you</w:t>
      </w:r>
      <w:r w:rsidR="0039634A">
        <w:t xml:space="preserve"> </w:t>
      </w:r>
      <w:r>
        <w:t>turn</w:t>
      </w:r>
      <w:r w:rsidR="0039634A">
        <w:t xml:space="preserve"> </w:t>
      </w:r>
      <w:r>
        <w:t>on</w:t>
      </w:r>
      <w:r w:rsidR="0039634A">
        <w:t xml:space="preserve"> </w:t>
      </w:r>
      <w:r>
        <w:t>DSC</w:t>
      </w:r>
      <w:r w:rsidR="0039634A">
        <w:t xml:space="preserve"> </w:t>
      </w:r>
      <w:r>
        <w:t>analytic</w:t>
      </w:r>
      <w:r w:rsidR="0039634A">
        <w:t xml:space="preserve"> </w:t>
      </w:r>
      <w:r>
        <w:t>and</w:t>
      </w:r>
      <w:r w:rsidR="0039634A">
        <w:t xml:space="preserve"> </w:t>
      </w:r>
      <w:r>
        <w:t>debug</w:t>
      </w:r>
      <w:r w:rsidR="0039634A">
        <w:t xml:space="preserve"> </w:t>
      </w:r>
      <w:r>
        <w:t>logging,</w:t>
      </w:r>
      <w:r w:rsidR="0039634A">
        <w:t xml:space="preserve"> </w:t>
      </w:r>
      <w:r>
        <w:t>every</w:t>
      </w:r>
      <w:r w:rsidR="0039634A">
        <w:t xml:space="preserve"> </w:t>
      </w:r>
      <w:r>
        <w:t>DSC</w:t>
      </w:r>
      <w:r w:rsidR="0039634A">
        <w:t xml:space="preserve"> </w:t>
      </w:r>
      <w:r>
        <w:t>activity</w:t>
      </w:r>
      <w:r w:rsidR="0039634A">
        <w:t xml:space="preserve"> </w:t>
      </w:r>
      <w:r>
        <w:t>is</w:t>
      </w:r>
      <w:r w:rsidR="0039634A">
        <w:t xml:space="preserve"> </w:t>
      </w:r>
      <w:r>
        <w:t>logged</w:t>
      </w:r>
      <w:r w:rsidR="0039634A">
        <w:t xml:space="preserve"> </w:t>
      </w:r>
      <w:r>
        <w:t>in</w:t>
      </w:r>
      <w:r w:rsidR="0039634A">
        <w:t xml:space="preserve"> </w:t>
      </w:r>
      <w:r>
        <w:t>detail.</w:t>
      </w:r>
      <w:r w:rsidR="0039634A">
        <w:t xml:space="preserve"> </w:t>
      </w:r>
      <w:r>
        <w:t>In</w:t>
      </w:r>
      <w:r w:rsidR="0039634A">
        <w:t xml:space="preserve"> </w:t>
      </w:r>
      <w:r>
        <w:t>earlier</w:t>
      </w:r>
      <w:r w:rsidR="0039634A">
        <w:t xml:space="preserve"> </w:t>
      </w:r>
      <w:r>
        <w:t>recipes,</w:t>
      </w:r>
      <w:r w:rsidR="0039634A">
        <w:t xml:space="preserve"> </w:t>
      </w:r>
      <w:r>
        <w:t>you</w:t>
      </w:r>
      <w:r w:rsidR="0039634A">
        <w:t xml:space="preserve"> </w:t>
      </w:r>
      <w:r>
        <w:t>examined</w:t>
      </w:r>
      <w:r w:rsidR="0039634A">
        <w:t xml:space="preserve"> </w:t>
      </w:r>
      <w:r>
        <w:t>the</w:t>
      </w:r>
      <w:r w:rsidR="0039634A">
        <w:t xml:space="preserve"> </w:t>
      </w:r>
      <w:r>
        <w:t>verbose</w:t>
      </w:r>
      <w:r w:rsidR="0039634A">
        <w:t xml:space="preserve"> </w:t>
      </w:r>
      <w:r>
        <w:t>output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shows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getting</w:t>
      </w:r>
      <w:r w:rsidR="0039634A">
        <w:t xml:space="preserve"> </w:t>
      </w:r>
      <w:r>
        <w:t>and</w:t>
      </w:r>
      <w:r w:rsidR="0039634A">
        <w:t xml:space="preserve"> </w:t>
      </w:r>
      <w:r>
        <w:t>performing</w:t>
      </w:r>
      <w:r w:rsidR="0039634A">
        <w:t xml:space="preserve"> </w:t>
      </w:r>
      <w:r>
        <w:t>a</w:t>
      </w:r>
      <w:r w:rsidR="0039634A">
        <w:t xml:space="preserve"> </w:t>
      </w:r>
      <w:r>
        <w:t>configuration.</w:t>
      </w:r>
      <w:r w:rsidR="0039634A">
        <w:t xml:space="preserve"> </w:t>
      </w:r>
      <w:r>
        <w:t>That</w:t>
      </w:r>
      <w:r w:rsidR="0039634A">
        <w:t xml:space="preserve"> </w:t>
      </w:r>
      <w:r>
        <w:t>same</w:t>
      </w:r>
      <w:r w:rsidR="0039634A">
        <w:t xml:space="preserve"> </w:t>
      </w:r>
      <w:r>
        <w:t>amount</w:t>
      </w:r>
      <w:r w:rsidR="0039634A">
        <w:t xml:space="preserve"> </w:t>
      </w:r>
      <w:r>
        <w:t>of</w:t>
      </w:r>
      <w:r w:rsidR="0039634A">
        <w:t xml:space="preserve"> </w:t>
      </w:r>
      <w:r>
        <w:t>information,</w:t>
      </w:r>
      <w:r w:rsidR="0039634A">
        <w:t xml:space="preserve"> </w:t>
      </w:r>
      <w:r>
        <w:t>and</w:t>
      </w:r>
      <w:r w:rsidR="0039634A">
        <w:t xml:space="preserve"> </w:t>
      </w:r>
      <w:r>
        <w:t>more,</w:t>
      </w:r>
      <w:r w:rsidR="0039634A">
        <w:t xml:space="preserve"> </w:t>
      </w:r>
      <w:r>
        <w:t>is</w:t>
      </w:r>
      <w:r w:rsidR="0039634A">
        <w:t xml:space="preserve"> </w:t>
      </w:r>
      <w:r>
        <w:t>available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event</w:t>
      </w:r>
      <w:r w:rsidR="0039634A">
        <w:t xml:space="preserve"> </w:t>
      </w:r>
      <w:r>
        <w:t>logs.</w:t>
      </w:r>
      <w:r w:rsidR="0039634A">
        <w:t xml:space="preserve"> </w:t>
      </w:r>
      <w:r>
        <w:t>From</w:t>
      </w:r>
      <w:r w:rsidR="0039634A">
        <w:t xml:space="preserve"> </w:t>
      </w:r>
      <w:r>
        <w:t>these</w:t>
      </w:r>
      <w:r w:rsidR="0039634A">
        <w:t xml:space="preserve"> </w:t>
      </w:r>
      <w:r>
        <w:t>logs,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trace</w:t>
      </w:r>
      <w:r w:rsidR="0039634A">
        <w:t xml:space="preserve"> </w:t>
      </w:r>
      <w:r>
        <w:t>DSC's</w:t>
      </w:r>
      <w:r w:rsidR="0039634A">
        <w:t xml:space="preserve"> </w:t>
      </w:r>
      <w:r>
        <w:t>activities,</w:t>
      </w:r>
      <w:r w:rsidR="0039634A">
        <w:t xml:space="preserve"> </w:t>
      </w:r>
      <w:r>
        <w:t>see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and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are</w:t>
      </w:r>
      <w:r w:rsidR="0039634A">
        <w:t xml:space="preserve"> </w:t>
      </w:r>
      <w:r>
        <w:t>being</w:t>
      </w:r>
      <w:r w:rsidR="0039634A">
        <w:t xml:space="preserve"> </w:t>
      </w:r>
      <w:r>
        <w:t>downloaded,</w:t>
      </w:r>
      <w:r w:rsidR="0039634A">
        <w:t xml:space="preserve"> </w:t>
      </w:r>
      <w:r>
        <w:t>and</w:t>
      </w:r>
      <w:r w:rsidR="0039634A">
        <w:t xml:space="preserve"> </w:t>
      </w:r>
      <w:r>
        <w:t>see</w:t>
      </w:r>
      <w:r w:rsidR="0039634A">
        <w:t xml:space="preserve"> </w:t>
      </w:r>
      <w:r>
        <w:t>DSC</w:t>
      </w:r>
      <w:r w:rsidR="0039634A">
        <w:t xml:space="preserve"> </w:t>
      </w:r>
      <w:r>
        <w:t>enforce</w:t>
      </w:r>
      <w:r w:rsidR="0039634A">
        <w:t xml:space="preserve"> </w:t>
      </w:r>
      <w:r>
        <w:t>the</w:t>
      </w:r>
      <w:r w:rsidR="0039634A">
        <w:t xml:space="preserve"> </w:t>
      </w:r>
      <w:r>
        <w:t>configuration.</w:t>
      </w:r>
      <w:r w:rsidR="0039634A">
        <w:t xml:space="preserve"> </w:t>
      </w:r>
      <w:r>
        <w:t>For</w:t>
      </w:r>
      <w:r w:rsidR="0039634A">
        <w:t xml:space="preserve"> </w:t>
      </w:r>
      <w:r>
        <w:t>more</w:t>
      </w:r>
      <w:r w:rsidR="0039634A">
        <w:t xml:space="preserve"> </w:t>
      </w:r>
      <w:r>
        <w:t>detail</w:t>
      </w:r>
      <w:r w:rsidR="0039634A">
        <w:t xml:space="preserve"> </w:t>
      </w:r>
      <w:r>
        <w:t>on</w:t>
      </w:r>
      <w:r w:rsidR="0039634A">
        <w:t xml:space="preserve"> </w:t>
      </w:r>
      <w:r>
        <w:t>using</w:t>
      </w:r>
      <w:r w:rsidR="0039634A">
        <w:t xml:space="preserve"> </w:t>
      </w:r>
      <w:r>
        <w:t>DSC</w:t>
      </w:r>
      <w:r w:rsidR="0039634A">
        <w:t xml:space="preserve"> </w:t>
      </w:r>
      <w:r>
        <w:t>event</w:t>
      </w:r>
      <w:r w:rsidR="0039634A">
        <w:t xml:space="preserve"> </w:t>
      </w:r>
      <w:r>
        <w:t>logging</w:t>
      </w:r>
      <w:r w:rsidR="0039634A">
        <w:t xml:space="preserve"> </w:t>
      </w:r>
      <w:r>
        <w:t>for</w:t>
      </w:r>
      <w:r w:rsidR="0039634A">
        <w:t xml:space="preserve"> </w:t>
      </w:r>
      <w:r>
        <w:t>troubleshooting,</w:t>
      </w:r>
      <w:r w:rsidR="0039634A">
        <w:t xml:space="preserve"> </w:t>
      </w:r>
      <w:r>
        <w:t>see</w:t>
      </w:r>
      <w:r w:rsidR="0039634A">
        <w:t xml:space="preserve"> </w:t>
      </w:r>
      <w:r w:rsidR="00DE2B1D">
        <w:rPr>
          <w:rStyle w:val="URLPACKT0"/>
        </w:rPr>
        <w:fldChar w:fldCharType="begin"/>
      </w:r>
      <w:r w:rsidR="00DE2B1D">
        <w:rPr>
          <w:rStyle w:val="URLPACKT0"/>
        </w:rPr>
        <w:instrText xml:space="preserve"> HYPERLINK "</w:instrText>
      </w:r>
      <w:r w:rsidR="00DE2B1D" w:rsidRPr="00DE2B1D">
        <w:rPr>
          <w:rStyle w:val="URLPACKT0"/>
        </w:rPr>
        <w:instrText>https://docs.microsoft.com/powershell/dsc/troubleshooting/troubleshooting</w:instrText>
      </w:r>
      <w:r w:rsidR="00DE2B1D">
        <w:rPr>
          <w:rStyle w:val="URLPACKT0"/>
        </w:rPr>
        <w:instrText xml:space="preserve">" </w:instrText>
      </w:r>
      <w:r w:rsidR="00DE2B1D">
        <w:rPr>
          <w:rStyle w:val="URLPACKT0"/>
        </w:rPr>
        <w:fldChar w:fldCharType="separate"/>
      </w:r>
      <w:r w:rsidR="00DE2B1D" w:rsidRPr="009C78C0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22" w:author="Siddhant" w:date="2020-09-23T10:49:00Z">
        <w:r w:rsidR="00DE2B1D" w:rsidRPr="009C78C0" w:rsidDel="00DE2B1D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DE2B1D" w:rsidRPr="009C78C0">
        <w:rPr>
          <w:rStyle w:val="Hyperlink"/>
          <w:rFonts w:ascii="Lucida Console" w:hAnsi="Lucida Console"/>
          <w:sz w:val="19"/>
          <w:szCs w:val="18"/>
        </w:rPr>
        <w:t>powershell/dsc/troubleshooting/troubleshooting</w:t>
      </w:r>
      <w:r w:rsidR="00DE2B1D">
        <w:rPr>
          <w:rStyle w:val="URLPACKT0"/>
        </w:rPr>
        <w:fldChar w:fldCharType="end"/>
      </w:r>
      <w:r>
        <w:t>.</w:t>
      </w:r>
    </w:p>
    <w:p w14:paraId="6D9CCC0D" w14:textId="5B5394BC" w:rsidR="00E3446A" w:rsidRPr="00490C0B" w:rsidRDefault="00E3446A" w:rsidP="00490C0B">
      <w:pPr>
        <w:pStyle w:val="Heading1"/>
      </w:pPr>
      <w:r w:rsidRPr="00490C0B">
        <w:lastRenderedPageBreak/>
        <w:t>Implementing</w:t>
      </w:r>
      <w:r w:rsidR="0039634A">
        <w:t xml:space="preserve"> </w:t>
      </w:r>
      <w:r w:rsidRPr="00490C0B">
        <w:t>a</w:t>
      </w:r>
      <w:r w:rsidR="0039634A">
        <w:t xml:space="preserve"> </w:t>
      </w:r>
      <w:r w:rsidRPr="00490C0B">
        <w:t>web-based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pull</w:t>
      </w:r>
      <w:r w:rsidR="0039634A">
        <w:t xml:space="preserve"> </w:t>
      </w:r>
      <w:r w:rsidRPr="00490C0B">
        <w:t>server</w:t>
      </w:r>
    </w:p>
    <w:p w14:paraId="334CFB55" w14:textId="0CDF14CD" w:rsidR="00E3446A" w:rsidRDefault="00E3446A" w:rsidP="009B62AC">
      <w:pPr>
        <w:pStyle w:val="NormalPACKT"/>
      </w:pPr>
      <w:r>
        <w:t>Deploying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web-based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is</w:t>
      </w:r>
      <w:r w:rsidR="0039634A">
        <w:t xml:space="preserve"> </w:t>
      </w:r>
      <w:r>
        <w:t>more</w:t>
      </w:r>
      <w:r w:rsidR="0039634A">
        <w:t xml:space="preserve"> </w:t>
      </w:r>
      <w:r>
        <w:t>complex</w:t>
      </w:r>
      <w:r w:rsidR="0039634A">
        <w:t xml:space="preserve"> </w:t>
      </w:r>
      <w:r>
        <w:t>than</w:t>
      </w:r>
      <w:r w:rsidR="0039634A">
        <w:t xml:space="preserve"> </w:t>
      </w:r>
      <w:r>
        <w:t>deploying</w:t>
      </w:r>
      <w:r w:rsidR="0039634A">
        <w:t xml:space="preserve"> </w:t>
      </w:r>
      <w:r>
        <w:t>an</w:t>
      </w:r>
      <w:r w:rsidR="0039634A">
        <w:t xml:space="preserve"> </w:t>
      </w:r>
      <w:r>
        <w:t>SMB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Deploying</w:t>
      </w:r>
      <w:r w:rsidR="0039634A">
        <w:t xml:space="preserve"> </w:t>
      </w:r>
      <w:r>
        <w:t>the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is</w:t>
      </w:r>
      <w:r w:rsidR="0039634A">
        <w:t xml:space="preserve"> </w:t>
      </w:r>
      <w:r>
        <w:t>simple:</w:t>
      </w:r>
      <w:r w:rsidR="0039634A">
        <w:t xml:space="preserve"> </w:t>
      </w:r>
      <w:r>
        <w:t>just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shares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and</w:t>
      </w:r>
      <w:r w:rsidR="0039634A">
        <w:t xml:space="preserve"> </w:t>
      </w:r>
      <w:r>
        <w:t>place</w:t>
      </w:r>
      <w:r w:rsidR="0039634A">
        <w:t xml:space="preserve"> </w:t>
      </w:r>
      <w:r>
        <w:t>the</w:t>
      </w:r>
      <w:r w:rsidR="0039634A">
        <w:t xml:space="preserve"> </w:t>
      </w:r>
      <w:r>
        <w:t>relevant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>
        <w:t>that</w:t>
      </w:r>
      <w:r w:rsidR="0039634A">
        <w:t xml:space="preserve"> </w:t>
      </w:r>
      <w:r>
        <w:t>share.</w:t>
      </w:r>
      <w:r w:rsidR="0039634A">
        <w:t xml:space="preserve"> </w:t>
      </w:r>
      <w:r>
        <w:t>The</w:t>
      </w:r>
      <w:r w:rsidR="0039634A">
        <w:t xml:space="preserve"> </w:t>
      </w:r>
      <w:r>
        <w:t>web</w:t>
      </w:r>
      <w:r w:rsidR="0039634A">
        <w:t xml:space="preserve"> </w:t>
      </w:r>
      <w:r>
        <w:t>server</w:t>
      </w:r>
      <w:r w:rsidR="0039634A">
        <w:t xml:space="preserve"> </w:t>
      </w:r>
      <w:r>
        <w:t>approach</w:t>
      </w:r>
      <w:r w:rsidR="0039634A">
        <w:t xml:space="preserve"> </w:t>
      </w:r>
      <w:r>
        <w:t>requires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also</w:t>
      </w:r>
      <w:r w:rsidR="0039634A">
        <w:t xml:space="preserve"> </w:t>
      </w:r>
      <w:r>
        <w:t>load</w:t>
      </w:r>
      <w:r w:rsidR="0039634A">
        <w:t xml:space="preserve"> </w:t>
      </w:r>
      <w:r>
        <w:t>IIS,</w:t>
      </w:r>
      <w:r w:rsidR="0039634A">
        <w:t xml:space="preserve"> </w:t>
      </w: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service,</w:t>
      </w:r>
      <w:r w:rsidR="0039634A">
        <w:t xml:space="preserve"> </w:t>
      </w:r>
      <w:r>
        <w:t>and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service,</w:t>
      </w:r>
      <w:r w:rsidR="0039634A">
        <w:t xml:space="preserve"> </w:t>
      </w:r>
      <w:r>
        <w:t>as</w:t>
      </w:r>
      <w:r w:rsidR="0039634A">
        <w:t xml:space="preserve"> </w:t>
      </w:r>
      <w:r>
        <w:t>well</w:t>
      </w:r>
      <w:r w:rsidR="0039634A">
        <w:t xml:space="preserve"> </w:t>
      </w:r>
      <w:r>
        <w:t>as</w:t>
      </w:r>
      <w:r w:rsidR="0039634A">
        <w:t xml:space="preserve"> </w:t>
      </w:r>
      <w:r>
        <w:t>place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files,</w:t>
      </w:r>
      <w:r w:rsidR="0039634A">
        <w:t xml:space="preserve"> </w:t>
      </w:r>
      <w:r>
        <w:t>resources,</w:t>
      </w:r>
      <w:r w:rsidR="0039634A">
        <w:t xml:space="preserve"> </w:t>
      </w:r>
      <w:r>
        <w:t>and</w:t>
      </w:r>
      <w:r w:rsidR="0039634A">
        <w:t xml:space="preserve"> </w:t>
      </w:r>
      <w:r>
        <w:t>any</w:t>
      </w:r>
      <w:r w:rsidR="0039634A">
        <w:t xml:space="preserve"> </w:t>
      </w:r>
      <w:r>
        <w:t>relevant</w:t>
      </w:r>
      <w:r w:rsidR="0039634A">
        <w:t xml:space="preserve"> </w:t>
      </w:r>
      <w:r>
        <w:t>checksums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web</w:t>
      </w:r>
      <w:r w:rsidR="0039634A">
        <w:t xml:space="preserve"> </w:t>
      </w:r>
      <w:r>
        <w:t>server.</w:t>
      </w:r>
      <w:r w:rsidR="0039634A">
        <w:t xml:space="preserve"> </w:t>
      </w:r>
      <w:r>
        <w:t>Of</w:t>
      </w:r>
      <w:r w:rsidR="0039634A">
        <w:t xml:space="preserve"> </w:t>
      </w:r>
      <w:r>
        <w:t>course,</w:t>
      </w:r>
      <w:r w:rsidR="0039634A">
        <w:t xml:space="preserve"> </w:t>
      </w:r>
      <w:r>
        <w:t>in</w:t>
      </w:r>
      <w:r w:rsidR="0039634A">
        <w:t xml:space="preserve"> </w:t>
      </w:r>
      <w:r>
        <w:t>both</w:t>
      </w:r>
      <w:r w:rsidR="0039634A">
        <w:t xml:space="preserve"> </w:t>
      </w:r>
      <w:r>
        <w:t>cases,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each</w:t>
      </w:r>
      <w:r w:rsidR="0039634A">
        <w:t xml:space="preserve"> </w:t>
      </w:r>
      <w:r>
        <w:t>node's</w:t>
      </w:r>
      <w:r w:rsidR="0039634A">
        <w:t xml:space="preserve"> </w:t>
      </w:r>
      <w:r>
        <w:t>LCM.</w:t>
      </w:r>
    </w:p>
    <w:p w14:paraId="2B52BDA1" w14:textId="331E2C03" w:rsidR="00E3446A" w:rsidRDefault="00E3446A" w:rsidP="009B62AC">
      <w:pPr>
        <w:pStyle w:val="NormalPACKT"/>
      </w:pPr>
      <w:r>
        <w:t>You</w:t>
      </w:r>
      <w:r w:rsidR="0039634A">
        <w:t xml:space="preserve"> </w:t>
      </w:r>
      <w:r>
        <w:t>deploy</w:t>
      </w:r>
      <w:r w:rsidR="0039634A">
        <w:t xml:space="preserve"> </w:t>
      </w:r>
      <w:r>
        <w:t>a</w:t>
      </w:r>
      <w:r w:rsidR="0039634A">
        <w:t xml:space="preserve"> </w:t>
      </w:r>
      <w:r>
        <w:t>web-based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to</w:t>
      </w:r>
      <w:r w:rsidR="0039634A">
        <w:t xml:space="preserve"> </w:t>
      </w:r>
      <w:r>
        <w:t>provide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client</w:t>
      </w:r>
      <w:r w:rsidR="0039634A">
        <w:t xml:space="preserve"> </w:t>
      </w:r>
      <w:r>
        <w:t>with</w:t>
      </w:r>
      <w:r w:rsidR="0039634A">
        <w:t xml:space="preserve"> </w:t>
      </w:r>
      <w:r>
        <w:t>both</w:t>
      </w:r>
      <w:r w:rsidR="0039634A">
        <w:t xml:space="preserve"> </w:t>
      </w:r>
      <w:r>
        <w:t>resources</w:t>
      </w:r>
      <w:r w:rsidR="0039634A">
        <w:t xml:space="preserve"> </w:t>
      </w:r>
      <w:r>
        <w:t>and</w:t>
      </w:r>
      <w:r w:rsidR="0039634A">
        <w:t xml:space="preserve"> </w:t>
      </w:r>
      <w:r>
        <w:t>configuration</w:t>
      </w:r>
      <w:r w:rsidR="0039634A">
        <w:t xml:space="preserve"> </w:t>
      </w:r>
      <w:r>
        <w:t>MOF</w:t>
      </w:r>
      <w:r w:rsidR="0039634A">
        <w:t xml:space="preserve"> </w:t>
      </w:r>
      <w:r>
        <w:t>files.</w:t>
      </w:r>
      <w:r w:rsidR="0039634A">
        <w:t xml:space="preserve"> </w:t>
      </w:r>
      <w:r>
        <w:t>Unlike</w:t>
      </w:r>
      <w:r w:rsidR="0039634A">
        <w:t xml:space="preserve"> </w:t>
      </w:r>
      <w:r>
        <w:t>an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a</w:t>
      </w:r>
      <w:r w:rsidR="0039634A">
        <w:t xml:space="preserve"> </w:t>
      </w:r>
      <w:r>
        <w:t>web-based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also</w:t>
      </w:r>
      <w:r w:rsidR="0039634A">
        <w:t xml:space="preserve"> </w:t>
      </w:r>
      <w:r>
        <w:t>provides</w:t>
      </w:r>
      <w:r w:rsidR="0039634A">
        <w:t xml:space="preserve"> </w:t>
      </w:r>
      <w:r>
        <w:t>reporting</w:t>
      </w:r>
      <w:r w:rsidR="0039634A">
        <w:t xml:space="preserve"> </w:t>
      </w:r>
      <w:r>
        <w:t>capabilities,</w:t>
      </w:r>
      <w:r w:rsidR="0039634A">
        <w:t xml:space="preserve"> </w:t>
      </w:r>
      <w:r>
        <w:t>enabling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client</w:t>
      </w:r>
      <w:r w:rsidR="0039634A">
        <w:t xml:space="preserve"> </w:t>
      </w:r>
      <w:r>
        <w:t>to</w:t>
      </w:r>
      <w:r w:rsidR="0039634A">
        <w:t xml:space="preserve"> </w:t>
      </w:r>
      <w:r>
        <w:t>report</w:t>
      </w:r>
      <w:r w:rsidR="0039634A">
        <w:t xml:space="preserve"> </w:t>
      </w:r>
      <w:r>
        <w:t>the</w:t>
      </w:r>
      <w:r w:rsidR="0039634A">
        <w:t xml:space="preserve"> </w:t>
      </w:r>
      <w:r>
        <w:t>status</w:t>
      </w:r>
      <w:r w:rsidR="0039634A">
        <w:t xml:space="preserve"> </w:t>
      </w:r>
      <w:r>
        <w:t>back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reporting</w:t>
      </w:r>
      <w:r w:rsidR="0039634A">
        <w:t xml:space="preserve"> </w:t>
      </w:r>
      <w:r>
        <w:t>server.</w:t>
      </w:r>
    </w:p>
    <w:p w14:paraId="2041837C" w14:textId="51B8417E" w:rsidR="00E3446A" w:rsidRDefault="00E3446A" w:rsidP="009B62AC">
      <w:pPr>
        <w:pStyle w:val="NormalPACKT"/>
      </w:pPr>
      <w:r>
        <w:t>Reporting</w:t>
      </w:r>
      <w:r w:rsidR="0039634A">
        <w:t xml:space="preserve"> </w:t>
      </w:r>
      <w:r>
        <w:t>is</w:t>
      </w:r>
      <w:r w:rsidR="0039634A">
        <w:t xml:space="preserve"> </w:t>
      </w:r>
      <w:r>
        <w:t>not</w:t>
      </w:r>
      <w:r w:rsidR="0039634A">
        <w:t xml:space="preserve"> </w:t>
      </w:r>
      <w:r>
        <w:t>available</w:t>
      </w:r>
      <w:r w:rsidR="0039634A">
        <w:t xml:space="preserve"> </w:t>
      </w:r>
      <w:r>
        <w:t>using</w:t>
      </w:r>
      <w:r w:rsidR="0039634A">
        <w:t xml:space="preserve"> </w:t>
      </w:r>
      <w:r>
        <w:t>an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To</w:t>
      </w:r>
      <w:r w:rsidR="0039634A">
        <w:t xml:space="preserve"> </w:t>
      </w:r>
      <w:r>
        <w:t>simplify</w:t>
      </w:r>
      <w:r w:rsidR="0039634A">
        <w:t xml:space="preserve"> </w:t>
      </w:r>
      <w:r>
        <w:t>the</w:t>
      </w:r>
      <w:r w:rsidR="0039634A">
        <w:t xml:space="preserve"> </w:t>
      </w:r>
      <w:r>
        <w:t>creation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web-based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xPSDesiredStateConfiguration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DSC</w:t>
      </w:r>
      <w:r w:rsidR="0039634A">
        <w:t xml:space="preserve"> </w:t>
      </w:r>
      <w:r>
        <w:t>resource.</w:t>
      </w:r>
      <w:r w:rsidR="0039634A">
        <w:t xml:space="preserve"> </w:t>
      </w:r>
      <w:r>
        <w:t>You</w:t>
      </w:r>
      <w:r w:rsidR="0039634A">
        <w:t xml:space="preserve"> </w:t>
      </w:r>
      <w:r>
        <w:t>download</w:t>
      </w:r>
      <w:r w:rsidR="0039634A">
        <w:t xml:space="preserve"> </w:t>
      </w:r>
      <w:r>
        <w:t>this</w:t>
      </w:r>
      <w:r w:rsidR="0039634A">
        <w:t xml:space="preserve"> </w:t>
      </w:r>
      <w:r>
        <w:t>resource</w:t>
      </w:r>
      <w:r w:rsidR="0039634A">
        <w:t xml:space="preserve"> </w:t>
      </w:r>
      <w:r>
        <w:t>from</w:t>
      </w:r>
      <w:r w:rsidR="0039634A">
        <w:t xml:space="preserve"> </w:t>
      </w:r>
      <w:r>
        <w:t>PS</w:t>
      </w:r>
      <w:r w:rsidR="0039634A">
        <w:t xml:space="preserve"> </w:t>
      </w:r>
      <w:r>
        <w:t>Gallery,</w:t>
      </w:r>
      <w:r w:rsidR="0039634A">
        <w:t xml:space="preserve"> </w:t>
      </w:r>
      <w:r>
        <w:t>which</w:t>
      </w:r>
      <w:r w:rsidR="0039634A">
        <w:t xml:space="preserve"> </w:t>
      </w:r>
      <w:r>
        <w:t>greatly</w:t>
      </w:r>
      <w:r w:rsidR="0039634A">
        <w:t xml:space="preserve"> </w:t>
      </w:r>
      <w:r>
        <w:t>simplifies</w:t>
      </w:r>
      <w:r w:rsidR="0039634A">
        <w:t xml:space="preserve"> </w:t>
      </w:r>
      <w:r>
        <w:t>the</w:t>
      </w:r>
      <w:r w:rsidR="0039634A">
        <w:t xml:space="preserve"> </w:t>
      </w:r>
      <w:r>
        <w:t>process</w:t>
      </w:r>
      <w:r w:rsidR="0039634A">
        <w:t xml:space="preserve"> </w:t>
      </w:r>
      <w:r>
        <w:t>of</w:t>
      </w:r>
      <w:r w:rsidR="0039634A">
        <w:t xml:space="preserve"> </w:t>
      </w:r>
      <w:r>
        <w:t>configuring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(and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reporting</w:t>
      </w:r>
      <w:r w:rsidR="0039634A">
        <w:t xml:space="preserve"> </w:t>
      </w:r>
      <w:r>
        <w:t>server).</w:t>
      </w:r>
    </w:p>
    <w:p w14:paraId="0C5DF628" w14:textId="494917E9" w:rsidR="00E3446A" w:rsidRDefault="00E3446A" w:rsidP="009B62AC">
      <w:pPr>
        <w:pStyle w:val="NormalPACKT"/>
      </w:pPr>
      <w:r>
        <w:t>As</w:t>
      </w:r>
      <w:r w:rsidR="0039634A">
        <w:t xml:space="preserve"> </w:t>
      </w:r>
      <w:r>
        <w:t>with</w:t>
      </w:r>
      <w:r w:rsidR="0039634A">
        <w:t xml:space="preserve"> </w:t>
      </w:r>
      <w:r>
        <w:t>SMB-based</w:t>
      </w:r>
      <w:r w:rsidR="0039634A">
        <w:t xml:space="preserve"> </w:t>
      </w:r>
      <w:r>
        <w:t>pull</w:t>
      </w:r>
      <w:r w:rsidR="0039634A">
        <w:t xml:space="preserve"> </w:t>
      </w:r>
      <w:r>
        <w:t>servers,</w:t>
      </w:r>
      <w:r w:rsidR="0039634A">
        <w:t xml:space="preserve"> </w:t>
      </w:r>
      <w:r>
        <w:t>once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set</w:t>
      </w:r>
      <w:r w:rsidR="0039634A">
        <w:t xml:space="preserve"> </w:t>
      </w:r>
      <w:r>
        <w:t>up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web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clients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configurations/resources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and</w:t>
      </w:r>
      <w:r w:rsidR="0039634A">
        <w:t xml:space="preserve"> </w:t>
      </w:r>
      <w:r>
        <w:t>send</w:t>
      </w:r>
      <w:r w:rsidR="0039634A">
        <w:t xml:space="preserve"> </w:t>
      </w:r>
      <w:r>
        <w:t>reporting</w:t>
      </w:r>
      <w:r w:rsidR="0039634A">
        <w:t xml:space="preserve"> </w:t>
      </w:r>
      <w:r>
        <w:t>information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report</w:t>
      </w:r>
      <w:r w:rsidR="0039634A">
        <w:t xml:space="preserve"> </w:t>
      </w:r>
      <w:r>
        <w:t>servers.</w:t>
      </w:r>
    </w:p>
    <w:p w14:paraId="0BB9024C" w14:textId="7AA47E83" w:rsidR="00E3446A" w:rsidRDefault="00E3446A" w:rsidP="009B62AC">
      <w:pPr>
        <w:pStyle w:val="NormalPACKT"/>
      </w:pPr>
      <w:r>
        <w:t>The</w:t>
      </w:r>
      <w:r w:rsidR="0039634A">
        <w:t xml:space="preserve"> </w:t>
      </w:r>
      <w:r>
        <w:t>details</w:t>
      </w:r>
      <w:r w:rsidR="0039634A">
        <w:t xml:space="preserve"> </w:t>
      </w:r>
      <w:r>
        <w:t>of</w:t>
      </w:r>
      <w:r w:rsidR="0039634A">
        <w:t xml:space="preserve"> </w:t>
      </w:r>
      <w:r>
        <w:t>setting</w:t>
      </w:r>
      <w:r w:rsidR="0039634A">
        <w:t xml:space="preserve"> </w:t>
      </w:r>
      <w:r>
        <w:t>up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web-based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changed</w:t>
      </w:r>
      <w:r w:rsidR="0039634A">
        <w:t xml:space="preserve"> </w:t>
      </w:r>
      <w:r>
        <w:t>with</w:t>
      </w:r>
      <w:r w:rsidR="0039634A">
        <w:t xml:space="preserve"> </w:t>
      </w:r>
      <w:r>
        <w:t>PowerShell</w:t>
      </w:r>
      <w:r w:rsidR="0039634A">
        <w:t xml:space="preserve"> </w:t>
      </w:r>
      <w:r>
        <w:t>V5</w:t>
      </w:r>
      <w:r w:rsidR="0039634A">
        <w:t xml:space="preserve"> </w:t>
      </w:r>
      <w:r>
        <w:t>(and</w:t>
      </w:r>
      <w:r w:rsidR="0039634A">
        <w:t xml:space="preserve"> </w:t>
      </w:r>
      <w:r>
        <w:t>later</w:t>
      </w:r>
      <w:r w:rsidR="0039634A">
        <w:t xml:space="preserve"> </w:t>
      </w:r>
      <w:r>
        <w:t>versions).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is</w:t>
      </w:r>
      <w:r w:rsidR="0039634A">
        <w:t xml:space="preserve"> </w:t>
      </w:r>
      <w:r>
        <w:t>based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PowerShell</w:t>
      </w:r>
      <w:r w:rsidR="0039634A">
        <w:t xml:space="preserve"> </w:t>
      </w:r>
      <w:r>
        <w:t>V5</w:t>
      </w:r>
      <w:r w:rsidR="0039634A">
        <w:t xml:space="preserve"> </w:t>
      </w:r>
      <w:r>
        <w:t>approach.</w:t>
      </w:r>
    </w:p>
    <w:p w14:paraId="5399E610" w14:textId="0C8023D7" w:rsidR="00E3446A" w:rsidRPr="00490C0B" w:rsidRDefault="00E3446A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521BE674" w14:textId="0335CE6B" w:rsidR="00E3446A" w:rsidRDefault="00E3446A" w:rsidP="009B62AC">
      <w:pPr>
        <w:pStyle w:val="NormalPACKT"/>
      </w:pP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uses</w:t>
      </w:r>
      <w:r w:rsidR="0039634A">
        <w:t xml:space="preserve"> </w:t>
      </w:r>
      <w:r>
        <w:t>two</w:t>
      </w:r>
      <w:r w:rsidR="0039634A">
        <w:t xml:space="preserve"> </w:t>
      </w:r>
      <w:r>
        <w:t>servers: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is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This</w:t>
      </w:r>
      <w:r w:rsidR="0039634A">
        <w:t xml:space="preserve"> </w:t>
      </w:r>
      <w:r>
        <w:t>recipe</w:t>
      </w:r>
      <w:r w:rsidR="0039634A">
        <w:t xml:space="preserve"> </w:t>
      </w:r>
      <w:r>
        <w:t>configures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web</w:t>
      </w:r>
      <w:r w:rsidR="0039634A">
        <w:t xml:space="preserve"> </w:t>
      </w:r>
      <w:r>
        <w:t>service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>
        <w:t>configures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configurations</w:t>
      </w:r>
      <w:r w:rsidR="0039634A">
        <w:t xml:space="preserve"> </w:t>
      </w:r>
      <w:r>
        <w:t>and</w:t>
      </w:r>
      <w:r w:rsidR="0039634A">
        <w:t xml:space="preserve"> </w:t>
      </w:r>
      <w:r>
        <w:t>resources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</w:p>
    <w:p w14:paraId="1364C689" w14:textId="559FEFB5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1C2139CF" w14:textId="7F62468A" w:rsidR="00E3446A" w:rsidRDefault="00E3446A" w:rsidP="009B62AC">
      <w:pPr>
        <w:pStyle w:val="NumberedBulletPACKT"/>
        <w:numPr>
          <w:ilvl w:val="0"/>
          <w:numId w:val="13"/>
        </w:numPr>
      </w:pP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xPSDesiredStateConfiguration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PS</w:t>
      </w:r>
      <w:r w:rsidR="0039634A">
        <w:t xml:space="preserve"> </w:t>
      </w:r>
      <w:r>
        <w:t>Gallery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1B36AFA" w14:textId="5A268A13" w:rsidR="00E3446A" w:rsidRDefault="00E3446A" w:rsidP="00330CB2">
      <w:pPr>
        <w:pStyle w:val="CodeWithinBulletsEndPACKT"/>
      </w:pPr>
      <w:r>
        <w:t>$SB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1B1BDC2E" w14:textId="65EA947A" w:rsidR="00E3446A" w:rsidRDefault="0039634A" w:rsidP="00330CB2">
      <w:pPr>
        <w:pStyle w:val="CodeWithinBulletsEndPACKT"/>
      </w:pPr>
      <w:r>
        <w:t xml:space="preserve">  </w:t>
      </w:r>
      <w:r w:rsidR="00E3446A">
        <w:t>Install-</w:t>
      </w:r>
      <w:proofErr w:type="gramStart"/>
      <w:r w:rsidR="00E3446A">
        <w:t>Module</w:t>
      </w:r>
      <w:r>
        <w:t xml:space="preserve">  </w:t>
      </w:r>
      <w:r w:rsidR="00E3446A">
        <w:t>-</w:t>
      </w:r>
      <w:proofErr w:type="gramEnd"/>
      <w:r w:rsidR="00E3446A">
        <w:t>Name</w:t>
      </w:r>
      <w:r>
        <w:t xml:space="preserve"> </w:t>
      </w:r>
      <w:proofErr w:type="spellStart"/>
      <w:r w:rsidR="00E3446A">
        <w:t>xPSDesiredStateConfiguration</w:t>
      </w:r>
      <w:proofErr w:type="spellEnd"/>
    </w:p>
    <w:p w14:paraId="16DA7EA5" w14:textId="77777777" w:rsidR="00E3446A" w:rsidRDefault="00E3446A" w:rsidP="00330CB2">
      <w:pPr>
        <w:pStyle w:val="CodeWithinBulletsEndPACKT"/>
      </w:pPr>
      <w:r>
        <w:t>}</w:t>
      </w:r>
    </w:p>
    <w:p w14:paraId="573940AE" w14:textId="09592F5B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</w:t>
      </w:r>
    </w:p>
    <w:p w14:paraId="4A732AA7" w14:textId="62B33246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</w:t>
      </w:r>
    </w:p>
    <w:p w14:paraId="3F382189" w14:textId="2F19125D" w:rsidR="00E3446A" w:rsidRDefault="00E3446A" w:rsidP="009B62AC">
      <w:pPr>
        <w:pStyle w:val="NumberedBulletPACKT"/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certificates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76B4894" w14:textId="2418EB42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cert:\</w:t>
      </w:r>
      <w:proofErr w:type="spellStart"/>
      <w:r>
        <w:t>LocalMachine</w:t>
      </w:r>
      <w:proofErr w:type="spellEnd"/>
      <w:r>
        <w:t>\root</w:t>
      </w:r>
      <w:r w:rsidR="0039634A">
        <w:t xml:space="preserve"> </w:t>
      </w:r>
      <w:r>
        <w:t>|</w:t>
      </w:r>
    </w:p>
    <w:p w14:paraId="19CC3E5E" w14:textId="19167D9F" w:rsidR="00E3446A" w:rsidRDefault="0039634A" w:rsidP="00330CB2">
      <w:pPr>
        <w:pStyle w:val="CodeWithinBulletsEndPACKT"/>
      </w:pPr>
      <w:r>
        <w:t xml:space="preserve">  </w:t>
      </w:r>
      <w:r w:rsidR="00E3446A">
        <w:t>Where</w:t>
      </w:r>
      <w:r>
        <w:t xml:space="preserve"> </w:t>
      </w:r>
      <w:r w:rsidR="00E3446A">
        <w:t>Subject</w:t>
      </w:r>
      <w:r>
        <w:t xml:space="preserve"> </w:t>
      </w:r>
      <w:r w:rsidR="00E3446A">
        <w:t>-EQ</w:t>
      </w:r>
      <w:r>
        <w:t xml:space="preserve"> </w:t>
      </w:r>
      <w:r w:rsidR="00E3446A">
        <w:t>'CN=SRV1.reskit.org'</w:t>
      </w:r>
      <w:r>
        <w:t xml:space="preserve"> </w:t>
      </w:r>
      <w:r w:rsidR="00E3446A">
        <w:t>|</w:t>
      </w:r>
      <w:r>
        <w:t xml:space="preserve"> </w:t>
      </w:r>
    </w:p>
    <w:p w14:paraId="4B816581" w14:textId="4A948416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-Force</w:t>
      </w:r>
    </w:p>
    <w:p w14:paraId="3E1FD909" w14:textId="30A9DA4B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cert:\</w:t>
      </w:r>
      <w:proofErr w:type="spellStart"/>
      <w:r>
        <w:t>LocalMachine</w:t>
      </w:r>
      <w:proofErr w:type="spellEnd"/>
      <w:r>
        <w:t>\my</w:t>
      </w:r>
      <w:r w:rsidR="0039634A">
        <w:t xml:space="preserve"> </w:t>
      </w:r>
      <w:r>
        <w:t>|</w:t>
      </w:r>
    </w:p>
    <w:p w14:paraId="66D5F992" w14:textId="0CCD3338" w:rsidR="00E3446A" w:rsidRDefault="0039634A" w:rsidP="00330CB2">
      <w:pPr>
        <w:pStyle w:val="CodeWithinBulletsEndPACKT"/>
      </w:pPr>
      <w:r>
        <w:t xml:space="preserve">  </w:t>
      </w:r>
      <w:r w:rsidR="00E3446A">
        <w:t>Where</w:t>
      </w:r>
      <w:r>
        <w:t xml:space="preserve"> </w:t>
      </w:r>
      <w:r w:rsidR="00E3446A">
        <w:t>Subject</w:t>
      </w:r>
      <w:r>
        <w:t xml:space="preserve"> </w:t>
      </w:r>
      <w:r w:rsidR="00E3446A">
        <w:t>-EQ</w:t>
      </w:r>
      <w:r>
        <w:t xml:space="preserve"> </w:t>
      </w:r>
      <w:r w:rsidR="00E3446A">
        <w:t>'CN=SRV1.reskit.org'</w:t>
      </w:r>
      <w:r>
        <w:t xml:space="preserve"> </w:t>
      </w:r>
      <w:r w:rsidR="00E3446A">
        <w:t>|</w:t>
      </w:r>
      <w:r>
        <w:t xml:space="preserve"> </w:t>
      </w:r>
    </w:p>
    <w:p w14:paraId="39D444EF" w14:textId="107F2F0A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-Force</w:t>
      </w:r>
    </w:p>
    <w:p w14:paraId="1F655812" w14:textId="57795943" w:rsidR="00E3446A" w:rsidRDefault="00E3446A" w:rsidP="00330CB2">
      <w:pPr>
        <w:pStyle w:val="CodeWithinBulletsEndPACKT"/>
      </w:pPr>
      <w:r>
        <w:t>$CHT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0DF07CD0" w14:textId="414F2A43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CertStoreLocation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'CERT:\</w:t>
      </w:r>
      <w:proofErr w:type="spellStart"/>
      <w:r w:rsidR="00E3446A">
        <w:t>LocalMachine</w:t>
      </w:r>
      <w:proofErr w:type="spellEnd"/>
      <w:r w:rsidR="00E3446A">
        <w:t>\MY'</w:t>
      </w:r>
    </w:p>
    <w:p w14:paraId="5DF0FBF8" w14:textId="1AE23D36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DnsName</w:t>
      </w:r>
      <w:proofErr w:type="spellEnd"/>
      <w:r>
        <w:t xml:space="preserve">          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</w:p>
    <w:p w14:paraId="00FF5315" w14:textId="77777777" w:rsidR="00E3446A" w:rsidRDefault="00E3446A" w:rsidP="00330CB2">
      <w:pPr>
        <w:pStyle w:val="CodeWithinBulletsEndPACKT"/>
      </w:pPr>
      <w:r>
        <w:t>}</w:t>
      </w:r>
    </w:p>
    <w:p w14:paraId="5E22F504" w14:textId="2ECAF2AA" w:rsidR="00E3446A" w:rsidRDefault="00E3446A" w:rsidP="00330CB2">
      <w:pPr>
        <w:pStyle w:val="CodeWithinBulletsEndPACKT"/>
      </w:pPr>
      <w:r>
        <w:lastRenderedPageBreak/>
        <w:t>$</w:t>
      </w:r>
      <w:proofErr w:type="spellStart"/>
      <w:r>
        <w:t>DscCert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r>
        <w:t>New-</w:t>
      </w:r>
      <w:proofErr w:type="spellStart"/>
      <w:r>
        <w:t>SelfSignedCertificate</w:t>
      </w:r>
      <w:proofErr w:type="spellEnd"/>
      <w:r w:rsidR="0039634A">
        <w:t xml:space="preserve"> </w:t>
      </w:r>
      <w:r>
        <w:t>@CHT</w:t>
      </w:r>
    </w:p>
    <w:p w14:paraId="7E1E709E" w14:textId="2F21CCE2" w:rsidR="00E3446A" w:rsidRDefault="00E3446A" w:rsidP="009B62AC">
      <w:pPr>
        <w:pStyle w:val="NumberedBulletPACKT"/>
      </w:pP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root</w:t>
      </w:r>
      <w:r w:rsidR="0039634A">
        <w:t xml:space="preserve"> </w:t>
      </w:r>
      <w:r>
        <w:t>store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0D364B7" w14:textId="210853DD" w:rsidR="00E3446A" w:rsidRDefault="00E3446A" w:rsidP="00330CB2">
      <w:pPr>
        <w:pStyle w:val="CodeWithinBulletsEndPACKT"/>
      </w:pPr>
      <w:r>
        <w:t>$SB1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78CBC27A" w14:textId="0341A1CB" w:rsidR="00E3446A" w:rsidRDefault="0039634A" w:rsidP="00330CB2">
      <w:pPr>
        <w:pStyle w:val="CodeWithinBulletsEndPACKT"/>
      </w:pPr>
      <w:r>
        <w:t xml:space="preserve">  </w:t>
      </w:r>
      <w:r w:rsidR="00E3446A">
        <w:t>Param</w:t>
      </w:r>
      <w:r>
        <w:t xml:space="preserve"> </w:t>
      </w:r>
      <w:r w:rsidR="00E3446A">
        <w:t>($</w:t>
      </w:r>
      <w:proofErr w:type="spellStart"/>
      <w:r w:rsidR="00E3446A">
        <w:t>Rootcert</w:t>
      </w:r>
      <w:proofErr w:type="spellEnd"/>
      <w:r w:rsidR="00E3446A">
        <w:t>)</w:t>
      </w:r>
      <w:r>
        <w:t xml:space="preserve"> </w:t>
      </w:r>
    </w:p>
    <w:p w14:paraId="3BF0C838" w14:textId="2DEA2F80" w:rsidR="00E3446A" w:rsidRDefault="0039634A" w:rsidP="00330CB2">
      <w:pPr>
        <w:pStyle w:val="CodeWithinBulletsEndPACKT"/>
      </w:pPr>
      <w:r>
        <w:t xml:space="preserve">  </w:t>
      </w:r>
      <w:r w:rsidR="00E3446A">
        <w:t>$C</w:t>
      </w:r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System.Security.Cryptography.X</w:t>
      </w:r>
      <w:proofErr w:type="gramEnd"/>
      <w:r w:rsidR="00E3446A">
        <w:t>509Certificates.X509Store'</w:t>
      </w:r>
    </w:p>
    <w:p w14:paraId="1F3DD69A" w14:textId="0AA67856" w:rsidR="00E3446A" w:rsidRDefault="0039634A" w:rsidP="00330CB2">
      <w:pPr>
        <w:pStyle w:val="CodeWithinBulletsEndPACKT"/>
      </w:pPr>
      <w:r>
        <w:t xml:space="preserve">  </w:t>
      </w:r>
      <w:r w:rsidR="00E3446A">
        <w:t>$Store</w:t>
      </w:r>
      <w:r>
        <w:t xml:space="preserve"> </w:t>
      </w:r>
      <w:r w:rsidR="00E3446A">
        <w:t>=</w:t>
      </w:r>
      <w:r>
        <w:t xml:space="preserve"> </w:t>
      </w:r>
      <w:r w:rsidR="00E3446A">
        <w:t>New-Object</w:t>
      </w:r>
      <w:r>
        <w:t xml:space="preserve"> </w:t>
      </w:r>
      <w:r w:rsidR="00E3446A">
        <w:t>-TypeName</w:t>
      </w:r>
      <w:r>
        <w:t xml:space="preserve"> </w:t>
      </w:r>
      <w:r w:rsidR="00E3446A">
        <w:t>$C</w:t>
      </w:r>
      <w:r>
        <w:t xml:space="preserve"> </w:t>
      </w:r>
      <w:r w:rsidR="00E3446A">
        <w:t>`</w:t>
      </w:r>
    </w:p>
    <w:p w14:paraId="225E85A6" w14:textId="14E2FCEB" w:rsidR="00E3446A" w:rsidRDefault="0039634A" w:rsidP="00330CB2">
      <w:pPr>
        <w:pStyle w:val="CodeWithinBulletsEndPACKT"/>
      </w:pPr>
      <w:r>
        <w:t xml:space="preserve">                      </w:t>
      </w:r>
      <w:r w:rsidR="00E3446A">
        <w:t>-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'Root','</w:t>
      </w:r>
      <w:proofErr w:type="spellStart"/>
      <w:r w:rsidR="00E3446A">
        <w:t>LocalMachine</w:t>
      </w:r>
      <w:proofErr w:type="spellEnd"/>
      <w:r w:rsidR="00E3446A">
        <w:t>'</w:t>
      </w:r>
    </w:p>
    <w:p w14:paraId="1F39F185" w14:textId="71927D94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Store.Open</w:t>
      </w:r>
      <w:proofErr w:type="spellEnd"/>
      <w:r w:rsidR="00E3446A">
        <w:t>('</w:t>
      </w:r>
      <w:proofErr w:type="spellStart"/>
      <w:r w:rsidR="00E3446A">
        <w:t>ReadWrite</w:t>
      </w:r>
      <w:proofErr w:type="spellEnd"/>
      <w:r w:rsidR="00E3446A">
        <w:t>')</w:t>
      </w:r>
    </w:p>
    <w:p w14:paraId="0CF34859" w14:textId="357EB307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Store.Add</w:t>
      </w:r>
      <w:proofErr w:type="spellEnd"/>
      <w:r w:rsidR="00E3446A">
        <w:t>($</w:t>
      </w:r>
      <w:proofErr w:type="spellStart"/>
      <w:r w:rsidR="00E3446A">
        <w:t>Rootcert</w:t>
      </w:r>
      <w:proofErr w:type="spellEnd"/>
      <w:r w:rsidR="00E3446A">
        <w:t>)</w:t>
      </w:r>
    </w:p>
    <w:p w14:paraId="6C2B2751" w14:textId="266B8E0E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Store.Close</w:t>
      </w:r>
      <w:proofErr w:type="spellEnd"/>
      <w:r w:rsidR="00E3446A">
        <w:t>()</w:t>
      </w:r>
    </w:p>
    <w:p w14:paraId="4E9035FA" w14:textId="77777777" w:rsidR="00E3446A" w:rsidRDefault="00E3446A" w:rsidP="00330CB2">
      <w:pPr>
        <w:pStyle w:val="CodeWithinBulletsEndPACKT"/>
      </w:pPr>
      <w:r>
        <w:t>}</w:t>
      </w:r>
    </w:p>
    <w:p w14:paraId="0D7392DD" w14:textId="724073D2" w:rsidR="00E3446A" w:rsidRDefault="00E3446A" w:rsidP="00330CB2">
      <w:pPr>
        <w:pStyle w:val="CodeWithinBulletsEndPACKT"/>
      </w:pPr>
      <w:r>
        <w:t>$ICHT1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25D5D000" w14:textId="16E5E9CA" w:rsidR="00E3446A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E3446A">
        <w:t>ScriptBlock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$SB1</w:t>
      </w:r>
      <w:r>
        <w:t xml:space="preserve"> </w:t>
      </w:r>
    </w:p>
    <w:p w14:paraId="16994DD2" w14:textId="0E440C4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ComputerName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SRV2.Reskit.Org</w:t>
      </w:r>
      <w:proofErr w:type="gramEnd"/>
      <w:r w:rsidR="00E3446A">
        <w:t>'</w:t>
      </w:r>
    </w:p>
    <w:p w14:paraId="124B1F26" w14:textId="10011E66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66F6AE93" w14:textId="5E57DBCC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DscCert</w:t>
      </w:r>
      <w:proofErr w:type="spellEnd"/>
    </w:p>
    <w:p w14:paraId="209418F8" w14:textId="77777777" w:rsidR="00E3446A" w:rsidRDefault="00E3446A" w:rsidP="00330CB2">
      <w:pPr>
        <w:pStyle w:val="CodeWithinBulletsEndPACKT"/>
      </w:pPr>
      <w:r>
        <w:t>}</w:t>
      </w:r>
    </w:p>
    <w:p w14:paraId="6C8E9438" w14:textId="09710AC6" w:rsidR="00E3446A" w:rsidRDefault="00E3446A" w:rsidP="00330CB2">
      <w:pPr>
        <w:pStyle w:val="CodeWithinBulletsEndPACKT"/>
      </w:pPr>
      <w:r>
        <w:t>#</w:t>
      </w:r>
      <w:r w:rsidR="0039634A">
        <w:t xml:space="preserve"> </w:t>
      </w:r>
      <w:r>
        <w:t>run</w:t>
      </w:r>
      <w:r w:rsidR="0039634A">
        <w:t xml:space="preserve"> </w:t>
      </w:r>
      <w:r>
        <w:t>script</w:t>
      </w:r>
      <w:r w:rsidR="0039634A">
        <w:t xml:space="preserve"> </w:t>
      </w:r>
      <w:r>
        <w:t>block</w:t>
      </w:r>
      <w:r w:rsidR="0039634A">
        <w:t xml:space="preserve"> </w:t>
      </w:r>
      <w:r>
        <w:t>on</w:t>
      </w:r>
      <w:r w:rsidR="0039634A">
        <w:t xml:space="preserve"> </w:t>
      </w:r>
      <w:r>
        <w:t>SRV2</w:t>
      </w:r>
    </w:p>
    <w:p w14:paraId="34D9160A" w14:textId="16A41121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@ICHT1</w:t>
      </w:r>
    </w:p>
    <w:p w14:paraId="072F547A" w14:textId="71C2A44A" w:rsidR="00E3446A" w:rsidRDefault="00E3446A" w:rsidP="00330CB2">
      <w:pPr>
        <w:pStyle w:val="CodeWithinBulletsEndPACKT"/>
      </w:pPr>
      <w:r>
        <w:t>#</w:t>
      </w:r>
      <w:r w:rsidR="0039634A">
        <w:t xml:space="preserve"> </w:t>
      </w:r>
      <w:r>
        <w:t>and</w:t>
      </w:r>
      <w:r w:rsidR="0039634A">
        <w:t xml:space="preserve"> </w:t>
      </w:r>
      <w:r>
        <w:t>copy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>
        <w:t>root</w:t>
      </w:r>
      <w:r w:rsidR="0039634A">
        <w:t xml:space="preserve"> </w:t>
      </w:r>
      <w:r>
        <w:t>on</w:t>
      </w:r>
      <w:r w:rsidR="0039634A">
        <w:t xml:space="preserve"> </w:t>
      </w:r>
      <w:r>
        <w:t>SRV1</w:t>
      </w:r>
    </w:p>
    <w:p w14:paraId="3DC893CD" w14:textId="6743BB2F" w:rsidR="00E3446A" w:rsidRDefault="00E3446A" w:rsidP="00330CB2">
      <w:pPr>
        <w:pStyle w:val="CodeWithinBulletsEndPACKT"/>
      </w:pPr>
      <w:r>
        <w:t>$ICHT2=</w:t>
      </w:r>
      <w:r w:rsidR="0039634A">
        <w:t xml:space="preserve"> </w:t>
      </w:r>
      <w:proofErr w:type="gramStart"/>
      <w:r>
        <w:t>@{</w:t>
      </w:r>
      <w:proofErr w:type="gramEnd"/>
    </w:p>
    <w:p w14:paraId="52DB0440" w14:textId="26A64B39" w:rsidR="00E3446A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E3446A">
        <w:t>ScriptBlock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$SB1</w:t>
      </w:r>
      <w:r>
        <w:t xml:space="preserve"> </w:t>
      </w:r>
    </w:p>
    <w:p w14:paraId="373EF0DB" w14:textId="44861EF8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ComputerName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</w:p>
    <w:p w14:paraId="04AAC0BA" w14:textId="6C6FC89D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25B057C5" w14:textId="6C5F4696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DscCert</w:t>
      </w:r>
      <w:proofErr w:type="spellEnd"/>
    </w:p>
    <w:p w14:paraId="7923DCE1" w14:textId="77777777" w:rsidR="00E3446A" w:rsidRDefault="00E3446A" w:rsidP="00330CB2">
      <w:pPr>
        <w:pStyle w:val="CodeWithinBulletsEndPACKT"/>
      </w:pPr>
      <w:r>
        <w:t>}</w:t>
      </w:r>
    </w:p>
    <w:p w14:paraId="6FDDAC68" w14:textId="62E7C34E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@ICHT2</w:t>
      </w:r>
    </w:p>
    <w:p w14:paraId="262BF79C" w14:textId="789D4D9F" w:rsidR="00E3446A" w:rsidRDefault="00E3446A" w:rsidP="009B62AC">
      <w:pPr>
        <w:pStyle w:val="NumberedBulletPACKT"/>
      </w:pPr>
      <w:r>
        <w:t>Check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is</w:t>
      </w:r>
      <w:r w:rsidR="0039634A">
        <w:t xml:space="preserve"> </w:t>
      </w:r>
      <w:r>
        <w:t>properly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FC6EFD0" w14:textId="3E2C46CB" w:rsidR="00E3446A" w:rsidRDefault="00E3446A" w:rsidP="00330CB2">
      <w:pPr>
        <w:pStyle w:val="CodeWithinBulletsEndPACKT"/>
      </w:pPr>
      <w:r>
        <w:t>$SB2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0DEAFE18" w14:textId="2D0B17C1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ChildItem</w:t>
      </w:r>
      <w:proofErr w:type="spellEnd"/>
      <w:r>
        <w:t xml:space="preserve"> </w:t>
      </w:r>
      <w:r w:rsidR="00E3446A">
        <w:t>Cert:\</w:t>
      </w:r>
      <w:proofErr w:type="spellStart"/>
      <w:r w:rsidR="00E3446A">
        <w:t>LocalMachine</w:t>
      </w:r>
      <w:proofErr w:type="spellEnd"/>
      <w:r w:rsidR="00E3446A">
        <w:t>\root</w:t>
      </w:r>
      <w:r>
        <w:t xml:space="preserve"> </w:t>
      </w:r>
      <w:r w:rsidR="00E3446A">
        <w:t>|</w:t>
      </w:r>
      <w:r>
        <w:t xml:space="preserve"> </w:t>
      </w:r>
    </w:p>
    <w:p w14:paraId="0B229831" w14:textId="72BF8F1B" w:rsidR="00E3446A" w:rsidRDefault="0039634A" w:rsidP="00330CB2">
      <w:pPr>
        <w:pStyle w:val="CodeWithinBulletsEndPACKT"/>
      </w:pPr>
      <w:r>
        <w:t xml:space="preserve">    </w:t>
      </w:r>
      <w:r w:rsidR="00E3446A">
        <w:t>Where-Object</w:t>
      </w:r>
      <w:r>
        <w:t xml:space="preserve"> </w:t>
      </w:r>
      <w:r w:rsidR="00E3446A">
        <w:t>Subject</w:t>
      </w:r>
      <w:r>
        <w:t xml:space="preserve"> </w:t>
      </w:r>
      <w:r w:rsidR="00E3446A">
        <w:t>-Match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  <w:r>
        <w:t xml:space="preserve"> </w:t>
      </w:r>
    </w:p>
    <w:p w14:paraId="49354F7D" w14:textId="77777777" w:rsidR="00E3446A" w:rsidRDefault="00E3446A" w:rsidP="00330CB2">
      <w:pPr>
        <w:pStyle w:val="CodeWithinBulletsEndPACKT"/>
      </w:pPr>
      <w:r>
        <w:t>}</w:t>
      </w:r>
    </w:p>
    <w:p w14:paraId="1D375763" w14:textId="17AEA38C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6F2036CC" w14:textId="2B5EDE7A" w:rsidR="00E3446A" w:rsidRDefault="00E3446A" w:rsidP="009B62AC">
      <w:pPr>
        <w:pStyle w:val="NumberedBulletPACKT"/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1E3150A" w14:textId="5D4EA087" w:rsidR="00E3446A" w:rsidRDefault="00E3446A" w:rsidP="00330CB2">
      <w:pPr>
        <w:pStyle w:val="CodeWithinBulletsEndPACKT"/>
      </w:pPr>
      <w:r>
        <w:t>$SB3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3FAAEDE2" w14:textId="50E094D2" w:rsidR="00E3446A" w:rsidRDefault="0039634A" w:rsidP="00330CB2">
      <w:pPr>
        <w:pStyle w:val="CodeWithinBulletsEndPACKT"/>
      </w:pPr>
      <w:r>
        <w:t xml:space="preserve">  </w:t>
      </w:r>
      <w:r w:rsidR="00E3446A">
        <w:t>$RIHT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1B74DB5C" w14:textId="39E5A583" w:rsidR="00E3446A" w:rsidRDefault="0039634A" w:rsidP="00330CB2">
      <w:pPr>
        <w:pStyle w:val="CodeWithinBulletsEndPACKT"/>
      </w:pPr>
      <w:r>
        <w:t xml:space="preserve">  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'C:\Windows\System32\configuration\*.</w:t>
      </w:r>
      <w:proofErr w:type="spellStart"/>
      <w:r w:rsidR="00E3446A">
        <w:t>mof</w:t>
      </w:r>
      <w:proofErr w:type="spellEnd"/>
      <w:r w:rsidR="00E3446A">
        <w:t>'</w:t>
      </w:r>
    </w:p>
    <w:p w14:paraId="6D100D3E" w14:textId="7A5715AD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1BD905E7" w14:textId="7BB2C4D6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6FC4247D" w14:textId="7053F018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Childitem</w:t>
      </w:r>
      <w:proofErr w:type="spellEnd"/>
      <w:r>
        <w:t xml:space="preserve"> </w:t>
      </w:r>
      <w:r w:rsidR="00E3446A">
        <w:t>@RIHT</w:t>
      </w:r>
      <w:r>
        <w:t xml:space="preserve"> </w:t>
      </w:r>
      <w:r w:rsidR="00E3446A">
        <w:t>|</w:t>
      </w:r>
    </w:p>
    <w:p w14:paraId="52B8CABE" w14:textId="571EAA1A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@RIHT</w:t>
      </w:r>
      <w:r>
        <w:t xml:space="preserve"> </w:t>
      </w:r>
      <w:r w:rsidR="00E3446A">
        <w:t>-Force</w:t>
      </w:r>
    </w:p>
    <w:p w14:paraId="1646B444" w14:textId="4663E6D3" w:rsidR="00E3446A" w:rsidRDefault="0039634A" w:rsidP="00330CB2">
      <w:pPr>
        <w:pStyle w:val="CodeWithinBulletsEndPACKT"/>
      </w:pPr>
      <w:r>
        <w:t xml:space="preserve">  </w:t>
      </w:r>
      <w:r w:rsidR="00E3446A">
        <w:t>$EASC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317E54FE" w14:textId="180F26FE" w:rsidR="00E3446A" w:rsidRDefault="0039634A" w:rsidP="00330CB2">
      <w:pPr>
        <w:pStyle w:val="CodeWithinBulletsEndPACKT"/>
      </w:pPr>
      <w:r>
        <w:lastRenderedPageBreak/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568F6844" w14:textId="60F97CD9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569FEA4B" w14:textId="006636A0" w:rsidR="00E3446A" w:rsidRDefault="0039634A" w:rsidP="00330CB2">
      <w:pPr>
        <w:pStyle w:val="CodeWithinBulletsEndPACKT"/>
      </w:pPr>
      <w:r>
        <w:t xml:space="preserve">  </w:t>
      </w:r>
      <w:r w:rsidR="00E3446A">
        <w:t>New-Item</w:t>
      </w:r>
      <w:r>
        <w:t xml:space="preserve"> </w:t>
      </w:r>
      <w:r w:rsidR="00E3446A">
        <w:t>-Path</w:t>
      </w:r>
      <w:r>
        <w:t xml:space="preserve"> </w:t>
      </w:r>
      <w:r w:rsidR="00E3446A">
        <w:t>c:\DSC</w:t>
      </w:r>
      <w:r>
        <w:t xml:space="preserve"> </w:t>
      </w:r>
      <w:r w:rsidR="00E3446A">
        <w:t>-ItemType</w:t>
      </w:r>
      <w:r>
        <w:t xml:space="preserve"> </w:t>
      </w:r>
      <w:r w:rsidR="00E3446A">
        <w:t>Directory</w:t>
      </w:r>
      <w:r>
        <w:t xml:space="preserve"> </w:t>
      </w:r>
      <w:r w:rsidR="00E3446A">
        <w:t>@EASC</w:t>
      </w:r>
      <w:r>
        <w:t xml:space="preserve"> </w:t>
      </w:r>
      <w:r w:rsidR="00E3446A">
        <w:t>|</w:t>
      </w:r>
      <w:r>
        <w:t xml:space="preserve"> </w:t>
      </w:r>
    </w:p>
    <w:p w14:paraId="4FEC272C" w14:textId="5C8BC873" w:rsidR="00E3446A" w:rsidRDefault="0039634A" w:rsidP="00330CB2">
      <w:pPr>
        <w:pStyle w:val="CodeWithinBulletsEndPACKT"/>
      </w:pPr>
      <w:r>
        <w:t xml:space="preserve">    </w:t>
      </w:r>
      <w:r w:rsidR="00E3446A">
        <w:t>Out-Null</w:t>
      </w:r>
    </w:p>
    <w:p w14:paraId="31A79A5A" w14:textId="7587356B" w:rsidR="00E3446A" w:rsidRDefault="0039634A" w:rsidP="00330CB2">
      <w:pPr>
        <w:pStyle w:val="CodeWithinBulletsEndPACKT"/>
      </w:pPr>
      <w:r>
        <w:t xml:space="preserve">  </w:t>
      </w:r>
      <w:r w:rsidR="00E3446A">
        <w:t>Remove-</w:t>
      </w:r>
      <w:proofErr w:type="spellStart"/>
      <w:r w:rsidR="00E3446A">
        <w:t>DscConfigurationDocument</w:t>
      </w:r>
      <w:proofErr w:type="spellEnd"/>
      <w:r>
        <w:t xml:space="preserve"> </w:t>
      </w:r>
      <w:r w:rsidR="00E3446A">
        <w:t>-Stage</w:t>
      </w:r>
      <w:r>
        <w:t xml:space="preserve"> </w:t>
      </w:r>
      <w:r w:rsidR="00E3446A">
        <w:t>Current</w:t>
      </w:r>
    </w:p>
    <w:p w14:paraId="05D94099" w14:textId="77777777" w:rsidR="00E3446A" w:rsidRDefault="00E3446A" w:rsidP="00330CB2">
      <w:pPr>
        <w:pStyle w:val="CodeWithinBulletsEndPACKT"/>
      </w:pPr>
      <w:r>
        <w:t>}</w:t>
      </w:r>
    </w:p>
    <w:p w14:paraId="7A8FCF26" w14:textId="20E14348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$SB3</w:t>
      </w:r>
    </w:p>
    <w:p w14:paraId="7A0ACD07" w14:textId="5E5A1BC0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$SB3</w:t>
      </w:r>
    </w:p>
    <w:p w14:paraId="0B6878DC" w14:textId="2603AC61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Service</w:t>
      </w:r>
      <w:r w:rsidR="0039634A">
        <w:t xml:space="preserve"> </w:t>
      </w:r>
      <w:r w:rsidRPr="000C66E6">
        <w:rPr>
          <w:rStyle w:val="CodeInTextPACKT"/>
        </w:rP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</w:t>
      </w:r>
      <w:r w:rsidR="0039634A">
        <w:t xml:space="preserve"> </w:t>
      </w:r>
      <w:r>
        <w:t>web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1F15861" w14:textId="2FEE44F7" w:rsidR="00E3446A" w:rsidRDefault="00E3446A" w:rsidP="00330CB2">
      <w:pPr>
        <w:pStyle w:val="CodeWithinBulletsEndPACKT"/>
      </w:pPr>
      <w:r>
        <w:t>Configuration</w:t>
      </w:r>
      <w:r w:rsidR="0039634A">
        <w:t xml:space="preserve"> </w:t>
      </w:r>
      <w:r>
        <w:t>WebPullSRV1</w:t>
      </w:r>
      <w:r w:rsidR="0039634A">
        <w:t xml:space="preserve"> </w:t>
      </w:r>
      <w:r>
        <w:t>{</w:t>
      </w:r>
    </w:p>
    <w:p w14:paraId="62D84D83" w14:textId="68C31BD2" w:rsidR="00E3446A" w:rsidRDefault="0039634A" w:rsidP="00330CB2">
      <w:pPr>
        <w:pStyle w:val="CodeWithinBulletsEndPACKT"/>
      </w:pPr>
      <w:r>
        <w:t xml:space="preserve">  </w:t>
      </w:r>
      <w:r w:rsidR="00E3446A">
        <w:t>Param</w:t>
      </w:r>
      <w:r>
        <w:t xml:space="preserve"> </w:t>
      </w:r>
      <w:r w:rsidR="00E3446A">
        <w:t>([String]</w:t>
      </w:r>
      <w:r>
        <w:t xml:space="preserve"> </w:t>
      </w:r>
      <w:r w:rsidR="00E3446A">
        <w:t>$</w:t>
      </w:r>
      <w:proofErr w:type="spellStart"/>
      <w:r w:rsidR="00E3446A">
        <w:t>CertThumbPrint</w:t>
      </w:r>
      <w:proofErr w:type="spellEnd"/>
      <w:r w:rsidR="00E3446A">
        <w:t>)</w:t>
      </w:r>
    </w:p>
    <w:p w14:paraId="1F229759" w14:textId="5BA8531C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-Module</w:t>
      </w:r>
      <w:r>
        <w:t xml:space="preserve"> </w:t>
      </w:r>
      <w:proofErr w:type="spellStart"/>
      <w:r w:rsidR="00E3446A">
        <w:t>PSDesiredStateConfiguration</w:t>
      </w:r>
      <w:proofErr w:type="spellEnd"/>
    </w:p>
    <w:p w14:paraId="0D14F55F" w14:textId="7ECE7D17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-Module</w:t>
      </w:r>
      <w:r>
        <w:t xml:space="preserve"> </w:t>
      </w:r>
      <w:proofErr w:type="spellStart"/>
      <w:r w:rsidR="00E3446A">
        <w:t>xPSDesiredStateConfiguration</w:t>
      </w:r>
      <w:proofErr w:type="spellEnd"/>
    </w:p>
    <w:p w14:paraId="7815EE49" w14:textId="30E8CD79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Regfile</w:t>
      </w:r>
      <w:proofErr w:type="spellEnd"/>
      <w:r w:rsidR="00E3446A">
        <w:t>=</w:t>
      </w:r>
      <w:r>
        <w:t xml:space="preserve"> </w:t>
      </w:r>
      <w:r w:rsidR="00E3446A">
        <w:t>'C:\Program</w:t>
      </w:r>
      <w:r>
        <w:t xml:space="preserve"> </w:t>
      </w:r>
      <w:r w:rsidR="00E3446A">
        <w:t>Files\</w:t>
      </w:r>
      <w:proofErr w:type="spellStart"/>
      <w:r w:rsidR="00E3446A">
        <w:t>WindowsPowerShell</w:t>
      </w:r>
      <w:proofErr w:type="spellEnd"/>
      <w:r w:rsidR="00E3446A">
        <w:t>\</w:t>
      </w:r>
      <w:proofErr w:type="spellStart"/>
      <w:r w:rsidR="00E3446A">
        <w:t>DscService</w:t>
      </w:r>
      <w:proofErr w:type="spellEnd"/>
      <w:r w:rsidR="00E3446A">
        <w:t>\'+</w:t>
      </w:r>
    </w:p>
    <w:p w14:paraId="7C63703C" w14:textId="154FD4FA" w:rsidR="00E3446A" w:rsidRDefault="0039634A" w:rsidP="00330CB2">
      <w:pPr>
        <w:pStyle w:val="CodeWithinBulletsEndPACKT"/>
      </w:pPr>
      <w:r>
        <w:t xml:space="preserve">            </w:t>
      </w:r>
      <w:r w:rsidR="00E3446A">
        <w:t>'RegistrationKeys.txt'</w:t>
      </w:r>
    </w:p>
    <w:p w14:paraId="0DD5A89C" w14:textId="3308A5F1" w:rsidR="00E3446A" w:rsidRDefault="00E3446A" w:rsidP="00330CB2">
      <w:pPr>
        <w:pStyle w:val="CodeWithinBulletsEndPACKT"/>
      </w:pPr>
      <w:r>
        <w:t>Node</w:t>
      </w:r>
      <w:r w:rsidR="0039634A">
        <w:t xml:space="preserve"> </w:t>
      </w:r>
      <w:r>
        <w:t>SRV1</w:t>
      </w:r>
      <w:r w:rsidR="0039634A">
        <w:t xml:space="preserve"> </w:t>
      </w:r>
      <w:r>
        <w:t>{</w:t>
      </w:r>
    </w:p>
    <w:p w14:paraId="58B2110F" w14:textId="3B82FDB9" w:rsidR="00E3446A" w:rsidRDefault="0039634A" w:rsidP="00330CB2">
      <w:pPr>
        <w:pStyle w:val="CodeWithinBulletsEndPACKT"/>
      </w:pPr>
      <w:r>
        <w:t xml:space="preserve">   </w:t>
      </w:r>
      <w:r w:rsidR="00E3446A">
        <w:t>$Key</w:t>
      </w:r>
      <w:r>
        <w:t xml:space="preserve"> </w:t>
      </w:r>
      <w:r w:rsidR="00E3446A">
        <w:t>=</w:t>
      </w:r>
      <w:r>
        <w:t xml:space="preserve"> </w:t>
      </w:r>
      <w:r w:rsidR="00E3446A">
        <w:t>'5d79ee6e-0420-4c98-9cc3-9f696901a816'</w:t>
      </w:r>
    </w:p>
    <w:p w14:paraId="4245429E" w14:textId="3F3FB636" w:rsidR="00E3446A" w:rsidRDefault="0039634A" w:rsidP="00330CB2">
      <w:pPr>
        <w:pStyle w:val="CodeWithinBulletsEndPACKT"/>
      </w:pPr>
      <w:r>
        <w:t xml:space="preserve">   </w:t>
      </w:r>
      <w:proofErr w:type="spellStart"/>
      <w:r w:rsidR="00E3446A">
        <w:t>WindowsFeature</w:t>
      </w:r>
      <w:proofErr w:type="spellEnd"/>
      <w:r>
        <w:t xml:space="preserve"> </w:t>
      </w:r>
      <w:r w:rsidR="00E3446A">
        <w:t>IIS1</w:t>
      </w:r>
      <w:r>
        <w:t xml:space="preserve"> </w:t>
      </w:r>
      <w:r w:rsidR="00E3446A">
        <w:t>{</w:t>
      </w:r>
    </w:p>
    <w:p w14:paraId="76197CE3" w14:textId="3A0D732E" w:rsidR="00E3446A" w:rsidRDefault="0039634A" w:rsidP="00330CB2">
      <w:pPr>
        <w:pStyle w:val="CodeWithinBulletsEndPACKT"/>
      </w:pPr>
      <w:r>
        <w:t xml:space="preserve">     </w:t>
      </w:r>
      <w:r w:rsidR="00E3446A">
        <w:t>Ensure</w:t>
      </w:r>
      <w:r>
        <w:t xml:space="preserve">           </w:t>
      </w:r>
      <w:r w:rsidR="00E3446A">
        <w:t>=</w:t>
      </w:r>
      <w:r>
        <w:t xml:space="preserve"> </w:t>
      </w:r>
      <w:r w:rsidR="00E3446A">
        <w:t>'Present'</w:t>
      </w:r>
    </w:p>
    <w:p w14:paraId="4AD91A55" w14:textId="6297BD1D" w:rsidR="00E3446A" w:rsidRDefault="0039634A" w:rsidP="00330CB2">
      <w:pPr>
        <w:pStyle w:val="CodeWithinBulletsEndPACKT"/>
      </w:pPr>
      <w:r>
        <w:t xml:space="preserve">     </w:t>
      </w:r>
      <w:r w:rsidR="00E3446A">
        <w:t>Name</w:t>
      </w:r>
      <w:r>
        <w:t xml:space="preserve">             </w:t>
      </w:r>
      <w:r w:rsidR="00E3446A">
        <w:t>=</w:t>
      </w:r>
      <w:r>
        <w:t xml:space="preserve"> </w:t>
      </w:r>
      <w:r w:rsidR="00E3446A">
        <w:t>'Web-Server'</w:t>
      </w:r>
    </w:p>
    <w:p w14:paraId="05D4111D" w14:textId="79E7FAED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33A13E08" w14:textId="6F17CC41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r w:rsidR="00E3446A">
        <w:t>DSCConfig</w:t>
      </w:r>
      <w:proofErr w:type="spellEnd"/>
      <w:r w:rsidR="00E3446A">
        <w:t>-Folder</w:t>
      </w:r>
      <w:r>
        <w:t xml:space="preserve"> </w:t>
      </w:r>
      <w:r w:rsidR="00E3446A">
        <w:t>{</w:t>
      </w:r>
    </w:p>
    <w:p w14:paraId="4BD59119" w14:textId="23278FD0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5B2C3DE7" w14:textId="18919B64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</w:t>
      </w:r>
      <w:r w:rsidR="00E3446A">
        <w:t>=</w:t>
      </w:r>
      <w:r>
        <w:t xml:space="preserve"> </w:t>
      </w:r>
      <w:r w:rsidR="00E3446A">
        <w:t>'Present'</w:t>
      </w:r>
    </w:p>
    <w:p w14:paraId="4B4FAE3E" w14:textId="61033794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</w:t>
      </w:r>
      <w:r w:rsidR="00E3446A">
        <w:t>=</w:t>
      </w:r>
      <w:r>
        <w:t xml:space="preserve"> </w:t>
      </w:r>
      <w:r w:rsidR="00E3446A">
        <w:t>'Directory</w:t>
      </w:r>
      <w:proofErr w:type="gramStart"/>
      <w:r w:rsidR="00E3446A">
        <w:t>'</w:t>
      </w:r>
      <w:r>
        <w:t xml:space="preserve"> </w:t>
      </w:r>
      <w:r w:rsidR="00E3446A">
        <w:t>}</w:t>
      </w:r>
      <w:proofErr w:type="gramEnd"/>
    </w:p>
    <w:p w14:paraId="4ADC6CDF" w14:textId="00EF0FB4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r w:rsidR="00E3446A">
        <w:t>DSCResource</w:t>
      </w:r>
      <w:proofErr w:type="spellEnd"/>
      <w:r w:rsidR="00E3446A">
        <w:t>-</w:t>
      </w:r>
      <w:proofErr w:type="gramStart"/>
      <w:r w:rsidR="00E3446A">
        <w:t>Folder{</w:t>
      </w:r>
      <w:proofErr w:type="gramEnd"/>
    </w:p>
    <w:p w14:paraId="05497384" w14:textId="4C5C2F69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6DE153E2" w14:textId="17EEEB59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</w:t>
      </w:r>
      <w:r w:rsidR="00E3446A">
        <w:t>=</w:t>
      </w:r>
      <w:r>
        <w:t xml:space="preserve"> </w:t>
      </w:r>
      <w:r w:rsidR="00E3446A">
        <w:t>'Present'</w:t>
      </w:r>
    </w:p>
    <w:p w14:paraId="785C097F" w14:textId="4713836F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</w:t>
      </w:r>
      <w:r w:rsidR="00E3446A">
        <w:t>=</w:t>
      </w:r>
      <w:r>
        <w:t xml:space="preserve"> </w:t>
      </w:r>
      <w:r w:rsidR="00E3446A">
        <w:t>'Directory</w:t>
      </w:r>
      <w:proofErr w:type="gramStart"/>
      <w:r w:rsidR="00E3446A">
        <w:t>'</w:t>
      </w:r>
      <w:r>
        <w:t xml:space="preserve"> </w:t>
      </w:r>
      <w:r w:rsidR="00E3446A">
        <w:t>}</w:t>
      </w:r>
      <w:proofErr w:type="gramEnd"/>
    </w:p>
    <w:p w14:paraId="7DE54BD6" w14:textId="26584B98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WindowsFeature</w:t>
      </w:r>
      <w:proofErr w:type="spellEnd"/>
      <w:r>
        <w:t xml:space="preserve"> </w:t>
      </w:r>
      <w:proofErr w:type="spellStart"/>
      <w:r w:rsidR="00E3446A">
        <w:t>DSCService</w:t>
      </w:r>
      <w:proofErr w:type="spellEnd"/>
      <w:r>
        <w:t xml:space="preserve"> </w:t>
      </w:r>
      <w:r w:rsidR="00E3446A">
        <w:t>{</w:t>
      </w:r>
    </w:p>
    <w:p w14:paraId="609B56F0" w14:textId="3028964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[</w:t>
      </w:r>
      <w:proofErr w:type="spellStart"/>
      <w:r w:rsidR="00E3446A">
        <w:t>WindowsFeature</w:t>
      </w:r>
      <w:proofErr w:type="spellEnd"/>
      <w:r w:rsidR="00E3446A">
        <w:t>]IIS1'</w:t>
      </w:r>
      <w:r>
        <w:t xml:space="preserve">   </w:t>
      </w:r>
    </w:p>
    <w:p w14:paraId="42631B51" w14:textId="32041DBF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Present'</w:t>
      </w:r>
    </w:p>
    <w:p w14:paraId="6F1BBC01" w14:textId="44017018" w:rsidR="00E3446A" w:rsidRDefault="0039634A" w:rsidP="00330CB2">
      <w:pPr>
        <w:pStyle w:val="CodeWithinBulletsEndPACKT"/>
      </w:pPr>
      <w:r>
        <w:t xml:space="preserve">    </w:t>
      </w:r>
      <w:r w:rsidR="00E3446A">
        <w:t>Name</w:t>
      </w:r>
      <w:r>
        <w:t xml:space="preserve">     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DSC-Service'</w:t>
      </w:r>
      <w:r>
        <w:t xml:space="preserve"> </w:t>
      </w:r>
      <w:r w:rsidR="00E3446A">
        <w:t>}</w:t>
      </w:r>
    </w:p>
    <w:p w14:paraId="16085A71" w14:textId="3D25AD3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xDscWebService</w:t>
      </w:r>
      <w:proofErr w:type="spellEnd"/>
      <w:r>
        <w:t xml:space="preserve"> </w:t>
      </w:r>
      <w:r w:rsidR="00E3446A">
        <w:t>WebPullSRV1</w:t>
      </w:r>
      <w:r>
        <w:t xml:space="preserve"> </w:t>
      </w:r>
      <w:r w:rsidR="00E3446A">
        <w:t>{</w:t>
      </w:r>
    </w:p>
    <w:p w14:paraId="59826010" w14:textId="232FCB3F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</w:t>
      </w:r>
      <w:r w:rsidR="00E3446A">
        <w:t>=</w:t>
      </w:r>
      <w:r>
        <w:t xml:space="preserve"> </w:t>
      </w:r>
      <w:r w:rsidR="00E3446A">
        <w:t>'Present'</w:t>
      </w:r>
    </w:p>
    <w:p w14:paraId="79AC3CCC" w14:textId="64076D74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EndpointName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PSDSCPullServer</w:t>
      </w:r>
      <w:proofErr w:type="spellEnd"/>
      <w:r w:rsidR="00E3446A">
        <w:t>'</w:t>
      </w:r>
    </w:p>
    <w:p w14:paraId="5FA54908" w14:textId="04DDF372" w:rsidR="00E3446A" w:rsidRDefault="0039634A" w:rsidP="00330CB2">
      <w:pPr>
        <w:pStyle w:val="CodeWithinBulletsEndPACKT"/>
      </w:pPr>
      <w:r>
        <w:t xml:space="preserve">    </w:t>
      </w:r>
      <w:r w:rsidR="00E3446A">
        <w:t>Port</w:t>
      </w:r>
      <w:r>
        <w:t xml:space="preserve">               </w:t>
      </w:r>
      <w:r w:rsidR="00E3446A">
        <w:t>=</w:t>
      </w:r>
      <w:r>
        <w:t xml:space="preserve"> </w:t>
      </w:r>
      <w:r w:rsidR="00E3446A">
        <w:t>8080</w:t>
      </w:r>
    </w:p>
    <w:p w14:paraId="62EF9989" w14:textId="37A2F81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PhysicalPath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inetpub</w:t>
      </w:r>
      <w:proofErr w:type="spellEnd"/>
      <w:r w:rsidR="00E3446A">
        <w:t>\</w:t>
      </w:r>
      <w:proofErr w:type="spellStart"/>
      <w:r w:rsidR="00E3446A">
        <w:t>PSDSCPullServer</w:t>
      </w:r>
      <w:proofErr w:type="spellEnd"/>
      <w:r w:rsidR="00E3446A">
        <w:t>'</w:t>
      </w:r>
    </w:p>
    <w:p w14:paraId="1CE2109C" w14:textId="69C8A793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CertificateThumbPrint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CertThumbPrint</w:t>
      </w:r>
      <w:proofErr w:type="spellEnd"/>
      <w:r>
        <w:t xml:space="preserve">   </w:t>
      </w:r>
    </w:p>
    <w:p w14:paraId="27A40378" w14:textId="7805B7C5" w:rsidR="00E3446A" w:rsidRDefault="0039634A" w:rsidP="00330CB2">
      <w:pPr>
        <w:pStyle w:val="CodeWithinBulletsEndPACKT"/>
      </w:pPr>
      <w:r>
        <w:t xml:space="preserve">    </w:t>
      </w:r>
      <w:proofErr w:type="spellStart"/>
      <w:proofErr w:type="gramStart"/>
      <w:r w:rsidR="00E3446A">
        <w:t>ConfigurationPath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5A25E16B" w14:textId="296CD435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ModulePath</w:t>
      </w:r>
      <w:proofErr w:type="spellEnd"/>
      <w:r>
        <w:t xml:space="preserve"> 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7A45A301" w14:textId="7CF26E29" w:rsidR="00E3446A" w:rsidRDefault="0039634A" w:rsidP="00330CB2">
      <w:pPr>
        <w:pStyle w:val="CodeWithinBulletsEndPACKT"/>
      </w:pPr>
      <w:r>
        <w:lastRenderedPageBreak/>
        <w:t xml:space="preserve">    </w:t>
      </w:r>
      <w:r w:rsidR="00E3446A">
        <w:t>State</w:t>
      </w:r>
      <w:r>
        <w:t xml:space="preserve">              </w:t>
      </w:r>
      <w:r w:rsidR="00E3446A">
        <w:t>=</w:t>
      </w:r>
      <w:r>
        <w:t xml:space="preserve"> </w:t>
      </w:r>
      <w:r w:rsidR="00E3446A">
        <w:t>'Started'</w:t>
      </w:r>
    </w:p>
    <w:p w14:paraId="5C8B5519" w14:textId="5B98120C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UseSecurityBestPractices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$true</w:t>
      </w:r>
      <w:r>
        <w:t xml:space="preserve">  </w:t>
      </w:r>
    </w:p>
    <w:p w14:paraId="684C841C" w14:textId="413B3DF7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       </w:t>
      </w:r>
      <w:r w:rsidR="00E3446A">
        <w:t>=</w:t>
      </w:r>
    </w:p>
    <w:p w14:paraId="5A7512D1" w14:textId="6972A850" w:rsidR="00E3446A" w:rsidRDefault="0039634A" w:rsidP="00330CB2">
      <w:pPr>
        <w:pStyle w:val="CodeWithinBulletsEndPACKT"/>
      </w:pPr>
      <w:r>
        <w:t xml:space="preserve">               </w:t>
      </w:r>
      <w:r w:rsidR="00E3446A">
        <w:t>'[</w:t>
      </w:r>
      <w:proofErr w:type="spellStart"/>
      <w:r w:rsidR="00E3446A">
        <w:t>WindowsFeature</w:t>
      </w:r>
      <w:proofErr w:type="spellEnd"/>
      <w:r w:rsidR="00E3446A">
        <w:t>]</w:t>
      </w:r>
      <w:proofErr w:type="spellStart"/>
      <w:r w:rsidR="00E3446A">
        <w:t>DSCService</w:t>
      </w:r>
      <w:proofErr w:type="spellEnd"/>
      <w:r w:rsidR="00E3446A">
        <w:t>','[</w:t>
      </w:r>
      <w:proofErr w:type="spellStart"/>
      <w:r w:rsidR="00E3446A">
        <w:t>WindowsFeature</w:t>
      </w:r>
      <w:proofErr w:type="spellEnd"/>
      <w:r w:rsidR="00E3446A">
        <w:t>]IIS1'</w:t>
      </w:r>
    </w:p>
    <w:p w14:paraId="585FC44D" w14:textId="164527A1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6CFA98C9" w14:textId="772D12F4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r w:rsidR="00E3446A">
        <w:t>RegistrationKeyFile</w:t>
      </w:r>
      <w:proofErr w:type="spellEnd"/>
      <w:r>
        <w:t xml:space="preserve"> </w:t>
      </w:r>
      <w:r w:rsidR="00E3446A">
        <w:t>{</w:t>
      </w:r>
    </w:p>
    <w:p w14:paraId="64C4368D" w14:textId="248B0A1D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   </w:t>
      </w:r>
      <w:r w:rsidR="00E3446A">
        <w:t>=</w:t>
      </w:r>
      <w:r>
        <w:t xml:space="preserve"> </w:t>
      </w:r>
      <w:r w:rsidR="00E3446A">
        <w:t>'Present'</w:t>
      </w:r>
    </w:p>
    <w:p w14:paraId="566DAFD7" w14:textId="4B5A3512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    </w:t>
      </w:r>
      <w:r w:rsidR="00E3446A">
        <w:t>=</w:t>
      </w:r>
      <w:r>
        <w:t xml:space="preserve"> </w:t>
      </w:r>
      <w:r w:rsidR="00E3446A">
        <w:t>'File'</w:t>
      </w:r>
    </w:p>
    <w:p w14:paraId="48FFA52B" w14:textId="22E27CD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Regfile</w:t>
      </w:r>
      <w:proofErr w:type="spellEnd"/>
    </w:p>
    <w:p w14:paraId="12704933" w14:textId="7F82B224" w:rsidR="00E3446A" w:rsidRDefault="0039634A" w:rsidP="00330CB2">
      <w:pPr>
        <w:pStyle w:val="CodeWithinBulletsEndPACKT"/>
      </w:pPr>
      <w:r>
        <w:t xml:space="preserve">    </w:t>
      </w:r>
      <w:r w:rsidR="00E3446A">
        <w:t>Contents</w:t>
      </w:r>
      <w:r>
        <w:t xml:space="preserve">              </w:t>
      </w:r>
      <w:r w:rsidR="00E3446A">
        <w:t>=</w:t>
      </w:r>
      <w:r>
        <w:t xml:space="preserve"> </w:t>
      </w:r>
      <w:r w:rsidR="00E3446A">
        <w:t>$</w:t>
      </w:r>
      <w:proofErr w:type="gramStart"/>
      <w:r w:rsidR="00E3446A">
        <w:t>Key</w:t>
      </w:r>
      <w:r>
        <w:t xml:space="preserve">  </w:t>
      </w:r>
      <w:r w:rsidR="00E3446A">
        <w:t>}</w:t>
      </w:r>
      <w:proofErr w:type="gramEnd"/>
    </w:p>
    <w:p w14:paraId="78B4F68D" w14:textId="2DC27C69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  <w:r>
        <w:t xml:space="preserve"> </w:t>
      </w:r>
      <w:r w:rsidR="00E3446A">
        <w:t>#</w:t>
      </w:r>
      <w:r>
        <w:t xml:space="preserve"> </w:t>
      </w:r>
      <w:r w:rsidR="00E3446A">
        <w:t>End</w:t>
      </w:r>
      <w:r>
        <w:t xml:space="preserve"> </w:t>
      </w:r>
      <w:r w:rsidR="00E3446A">
        <w:t>of</w:t>
      </w:r>
      <w:r>
        <w:t xml:space="preserve"> </w:t>
      </w:r>
      <w:r w:rsidR="00E3446A">
        <w:t>Node</w:t>
      </w:r>
      <w:r>
        <w:t xml:space="preserve"> </w:t>
      </w:r>
      <w:r w:rsidR="00E3446A">
        <w:t>configuration</w:t>
      </w:r>
      <w:r>
        <w:t xml:space="preserve"> </w:t>
      </w:r>
    </w:p>
    <w:p w14:paraId="516374EF" w14:textId="3ACF36C4" w:rsidR="00E3446A" w:rsidRDefault="00E3446A" w:rsidP="00330CB2">
      <w:pPr>
        <w:pStyle w:val="CodeWithinBulletsEndPACKT"/>
      </w:pPr>
      <w:r>
        <w:t>}</w:t>
      </w:r>
      <w:r w:rsidR="0039634A">
        <w:t xml:space="preserve"> </w:t>
      </w:r>
      <w:r>
        <w:t>#</w:t>
      </w:r>
      <w:r w:rsidR="0039634A">
        <w:t xml:space="preserve"> </w:t>
      </w:r>
      <w:r>
        <w:t>End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</w:p>
    <w:p w14:paraId="6F89DC73" w14:textId="2A1C65EC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6DB09A3" w14:textId="7A16CBD0" w:rsidR="00E3446A" w:rsidRDefault="00E3446A" w:rsidP="00330CB2">
      <w:pPr>
        <w:pStyle w:val="CodeWithinBulletsEndPACKT"/>
      </w:pPr>
      <w:r>
        <w:t>$TP</w:t>
      </w:r>
      <w:r w:rsidR="0039634A">
        <w:t xml:space="preserve"> </w:t>
      </w:r>
      <w:r>
        <w:t>=</w:t>
      </w:r>
      <w:r w:rsidR="0039634A">
        <w:t xml:space="preserve"> </w:t>
      </w:r>
      <w:r>
        <w:t>$</w:t>
      </w:r>
      <w:proofErr w:type="spellStart"/>
      <w:r>
        <w:t>DscCert.Thumbprint</w:t>
      </w:r>
      <w:proofErr w:type="spellEnd"/>
    </w:p>
    <w:p w14:paraId="6C0D6E61" w14:textId="379318FA" w:rsidR="00E3446A" w:rsidRDefault="00E3446A" w:rsidP="00330CB2">
      <w:pPr>
        <w:pStyle w:val="CodeWithinBulletsEndPACKT"/>
      </w:pPr>
      <w:r>
        <w:t>WebPullSRV1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proofErr w:type="gramStart"/>
      <w:r>
        <w:t>C:\DSC</w:t>
      </w:r>
      <w:r w:rsidR="0039634A">
        <w:t xml:space="preserve">  </w:t>
      </w:r>
      <w:r>
        <w:t>-</w:t>
      </w:r>
      <w:proofErr w:type="spellStart"/>
      <w:proofErr w:type="gramEnd"/>
      <w:r>
        <w:t>CertThumbPrint</w:t>
      </w:r>
      <w:proofErr w:type="spellEnd"/>
      <w:r w:rsidR="0039634A">
        <w:t xml:space="preserve"> </w:t>
      </w:r>
      <w:r>
        <w:t>$TP</w:t>
      </w:r>
      <w:r w:rsidR="0039634A">
        <w:t xml:space="preserve"> </w:t>
      </w:r>
      <w:r>
        <w:t>|</w:t>
      </w:r>
    </w:p>
    <w:p w14:paraId="5A5079F8" w14:textId="71FE2BAC" w:rsidR="00E3446A" w:rsidRDefault="0039634A" w:rsidP="00330CB2">
      <w:pPr>
        <w:pStyle w:val="CodeWithinBulletsEndPACKT"/>
      </w:pPr>
      <w:r>
        <w:t xml:space="preserve">  </w:t>
      </w:r>
      <w:r w:rsidR="00E3446A">
        <w:t>Out-Null</w:t>
      </w:r>
    </w:p>
    <w:p w14:paraId="5C640D50" w14:textId="5E811FAF" w:rsidR="00E3446A" w:rsidRDefault="00E3446A" w:rsidP="009B62AC">
      <w:pPr>
        <w:pStyle w:val="NumberedBulletPACKT"/>
      </w:pPr>
      <w:r>
        <w:t>Use</w:t>
      </w:r>
      <w:r w:rsidR="0039634A">
        <w:t xml:space="preserve"> </w:t>
      </w:r>
      <w:r>
        <w:t>DSC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host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web</w:t>
      </w:r>
      <w:r w:rsidR="0039634A">
        <w:t xml:space="preserve"> </w:t>
      </w:r>
      <w:r>
        <w:t>service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055F9753" w14:textId="122A5C8A" w:rsidR="00E3446A" w:rsidRDefault="00E3446A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</w:p>
    <w:p w14:paraId="3F3CF5C9" w14:textId="49AAAA1C" w:rsidR="00E3446A" w:rsidRDefault="00E3446A" w:rsidP="00330CB2">
      <w:pPr>
        <w:pStyle w:val="CodeWithinBulletsEndPACKT"/>
      </w:pPr>
      <w:r>
        <w:t>$</w:t>
      </w:r>
      <w:proofErr w:type="spellStart"/>
      <w:r>
        <w:t>DscCert</w:t>
      </w:r>
      <w:proofErr w:type="spellEnd"/>
      <w:r w:rsidR="0039634A">
        <w:t xml:space="preserve"> </w:t>
      </w:r>
      <w:r>
        <w:t>|</w:t>
      </w:r>
      <w:r w:rsidR="0039634A">
        <w:t xml:space="preserve"> </w:t>
      </w:r>
      <w:r>
        <w:t>Set-Item</w:t>
      </w:r>
      <w:r w:rsidR="0039634A">
        <w:t xml:space="preserve"> </w:t>
      </w:r>
      <w:r>
        <w:t>-Path</w:t>
      </w:r>
      <w:r w:rsidR="0039634A">
        <w:t xml:space="preserve"> </w:t>
      </w:r>
      <w:r>
        <w:t>IIS:\</w:t>
      </w:r>
      <w:proofErr w:type="spellStart"/>
      <w:r>
        <w:t>SslBindings</w:t>
      </w:r>
      <w:proofErr w:type="spellEnd"/>
      <w:r>
        <w:t>\0.0.0.0!8080</w:t>
      </w:r>
    </w:p>
    <w:p w14:paraId="20AE076C" w14:textId="744C06D9" w:rsidR="00E3446A" w:rsidRDefault="00E3446A" w:rsidP="009B62AC">
      <w:pPr>
        <w:pStyle w:val="NumberedBulletPACKT"/>
      </w:pPr>
      <w:r>
        <w:t>Check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results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F5F872F" w14:textId="730112F7" w:rsidR="00E3446A" w:rsidRDefault="00E3446A" w:rsidP="00330CB2">
      <w:pPr>
        <w:pStyle w:val="CodeWithinBulletsEndPACKT"/>
      </w:pPr>
      <w:r>
        <w:t>$URI</w:t>
      </w:r>
      <w:r w:rsidR="0039634A">
        <w:t xml:space="preserve"> </w:t>
      </w:r>
      <w:r>
        <w:t>=</w:t>
      </w:r>
      <w:r w:rsidR="0039634A">
        <w:t xml:space="preserve"> </w:t>
      </w:r>
      <w:r>
        <w:t>'https://SRV1.reskit.org:8080/</w:t>
      </w:r>
      <w:proofErr w:type="spellStart"/>
      <w:r>
        <w:t>PSDSCPullServer.svc</w:t>
      </w:r>
      <w:proofErr w:type="spellEnd"/>
      <w:r>
        <w:t>/'</w:t>
      </w:r>
      <w:r w:rsidR="0039634A">
        <w:t xml:space="preserve"> </w:t>
      </w:r>
    </w:p>
    <w:p w14:paraId="1ED204D2" w14:textId="1860268E" w:rsidR="00E3446A" w:rsidRDefault="00E3446A" w:rsidP="00330CB2">
      <w:pPr>
        <w:pStyle w:val="CodeWithinBulletsEndPACKT"/>
      </w:pPr>
      <w:r>
        <w:t>Start-Process</w:t>
      </w:r>
      <w:r w:rsidR="0039634A">
        <w:t xml:space="preserve"> </w:t>
      </w:r>
      <w:r>
        <w:t>-</w:t>
      </w:r>
      <w:proofErr w:type="spellStart"/>
      <w:r>
        <w:t>FilePath</w:t>
      </w:r>
      <w:proofErr w:type="spellEnd"/>
      <w:r w:rsidR="0039634A">
        <w:t xml:space="preserve"> </w:t>
      </w:r>
      <w:r>
        <w:t>$URI</w:t>
      </w:r>
    </w:p>
    <w:p w14:paraId="7A0FB198" w14:textId="68199B24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>
        <w:t>metaconfiguration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pull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71D1518" w14:textId="77777777" w:rsidR="00E3446A" w:rsidRDefault="00E3446A" w:rsidP="00330CB2">
      <w:pPr>
        <w:pStyle w:val="CodeWithinBulletsEndPACKT"/>
      </w:pPr>
      <w:r>
        <w:t>[</w:t>
      </w:r>
      <w:proofErr w:type="spellStart"/>
      <w:proofErr w:type="gramStart"/>
      <w:r>
        <w:t>DSCLocalConfigurationManager</w:t>
      </w:r>
      <w:proofErr w:type="spellEnd"/>
      <w:r>
        <w:t>(</w:t>
      </w:r>
      <w:proofErr w:type="gramEnd"/>
      <w:r>
        <w:t>)]</w:t>
      </w:r>
    </w:p>
    <w:p w14:paraId="41BF23BE" w14:textId="2BC6B0BB" w:rsidR="00E3446A" w:rsidRDefault="00E3446A" w:rsidP="00330CB2">
      <w:pPr>
        <w:pStyle w:val="CodeWithinBulletsEndPACKT"/>
      </w:pPr>
      <w:r>
        <w:t>Configuration</w:t>
      </w:r>
      <w:r w:rsidR="0039634A">
        <w:t xml:space="preserve"> </w:t>
      </w:r>
      <w:r>
        <w:t>SRV2WebPullPartial</w:t>
      </w:r>
      <w:r w:rsidR="0039634A">
        <w:t xml:space="preserve"> </w:t>
      </w:r>
      <w:r>
        <w:t>{</w:t>
      </w:r>
    </w:p>
    <w:p w14:paraId="5CCB0AAF" w14:textId="6F2D1A26" w:rsidR="00E3446A" w:rsidRDefault="00E3446A" w:rsidP="00330CB2">
      <w:pPr>
        <w:pStyle w:val="CodeWithinBulletsEndPACKT"/>
      </w:pPr>
      <w:r>
        <w:t>Node</w:t>
      </w:r>
      <w:r w:rsidR="0039634A">
        <w:t xml:space="preserve"> </w:t>
      </w:r>
      <w:r>
        <w:t>SRV2</w:t>
      </w:r>
      <w:r w:rsidR="0039634A">
        <w:t xml:space="preserve"> </w:t>
      </w:r>
      <w:r>
        <w:t>{</w:t>
      </w:r>
    </w:p>
    <w:p w14:paraId="7465D388" w14:textId="30E89A3A" w:rsidR="00E3446A" w:rsidRDefault="0039634A" w:rsidP="00330CB2">
      <w:pPr>
        <w:pStyle w:val="CodeWithinBulletsEndPACKT"/>
      </w:pPr>
      <w:r>
        <w:t xml:space="preserve">  </w:t>
      </w:r>
      <w:r w:rsidR="00E3446A">
        <w:t>Settings</w:t>
      </w:r>
      <w:r>
        <w:t xml:space="preserve"> </w:t>
      </w:r>
      <w:r w:rsidR="00E3446A">
        <w:t>{</w:t>
      </w:r>
    </w:p>
    <w:p w14:paraId="01710132" w14:textId="4778B8BF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RefreshMode</w:t>
      </w:r>
      <w:proofErr w:type="spellEnd"/>
      <w:r>
        <w:t xml:space="preserve">          </w:t>
      </w:r>
      <w:r w:rsidR="00E3446A">
        <w:t>=</w:t>
      </w:r>
      <w:r>
        <w:t xml:space="preserve"> </w:t>
      </w:r>
      <w:r w:rsidR="00E3446A">
        <w:t>'Pull'</w:t>
      </w:r>
    </w:p>
    <w:p w14:paraId="67478725" w14:textId="18A57A1E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ConfigurationModeFrequencyMins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30</w:t>
      </w:r>
    </w:p>
    <w:p w14:paraId="3E18882F" w14:textId="0382C5A1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ConfigurationMode</w:t>
      </w:r>
      <w:proofErr w:type="spellEnd"/>
      <w:r>
        <w:t xml:space="preserve">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ApplyandAutoCorrect</w:t>
      </w:r>
      <w:proofErr w:type="spellEnd"/>
      <w:r w:rsidR="00E3446A">
        <w:t>'</w:t>
      </w:r>
    </w:p>
    <w:p w14:paraId="4E2D4E09" w14:textId="744A22C1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RefreshFrequencyMins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30</w:t>
      </w:r>
      <w:r>
        <w:t xml:space="preserve"> </w:t>
      </w:r>
    </w:p>
    <w:p w14:paraId="3B179CBE" w14:textId="0C6B2D40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RebootNodeIfNeeded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13E4E6F7" w14:textId="57CD1F0F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AllowModuleOverwrite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4F7D3F36" w14:textId="6E2CB704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12EEDE46" w14:textId="2EFF1B07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ConfigurationRepositoryWeb</w:t>
      </w:r>
      <w:proofErr w:type="spellEnd"/>
      <w:r>
        <w:t xml:space="preserve"> </w:t>
      </w:r>
      <w:proofErr w:type="spellStart"/>
      <w:r w:rsidR="00E3446A">
        <w:t>DSCPullSrv</w:t>
      </w:r>
      <w:proofErr w:type="spellEnd"/>
      <w:r>
        <w:t xml:space="preserve"> </w:t>
      </w:r>
      <w:r w:rsidR="00E3446A">
        <w:t>{</w:t>
      </w:r>
    </w:p>
    <w:p w14:paraId="70D1ED3B" w14:textId="059F68F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ServerURL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'https://SRV1.Reskit.Org:8080/</w:t>
      </w:r>
      <w:proofErr w:type="spellStart"/>
      <w:r w:rsidR="00E3446A">
        <w:t>PSDSCPullServer.svc</w:t>
      </w:r>
      <w:proofErr w:type="spellEnd"/>
      <w:r w:rsidR="00E3446A">
        <w:t>'</w:t>
      </w:r>
    </w:p>
    <w:p w14:paraId="4086ED6A" w14:textId="7C3AF7D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RegistrationKey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'5d79ee6e-0420-4c98-9cc3-9f696901a816'</w:t>
      </w:r>
    </w:p>
    <w:p w14:paraId="134ED473" w14:textId="63EE5143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ConfigurationNames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@('NFSConfig','SMBConfig')</w:t>
      </w:r>
      <w:r>
        <w:t xml:space="preserve">  </w:t>
      </w:r>
    </w:p>
    <w:p w14:paraId="52390A8E" w14:textId="37516AE2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7156CE10" w14:textId="4BE56AB5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PartialConfiguration</w:t>
      </w:r>
      <w:proofErr w:type="spellEnd"/>
      <w:r>
        <w:t xml:space="preserve"> </w:t>
      </w:r>
      <w:proofErr w:type="spellStart"/>
      <w:r w:rsidR="00E3446A">
        <w:t>NFSConfig</w:t>
      </w:r>
      <w:proofErr w:type="spellEnd"/>
      <w:r>
        <w:t xml:space="preserve"> </w:t>
      </w:r>
      <w:r w:rsidR="00E3446A">
        <w:t>{</w:t>
      </w:r>
    </w:p>
    <w:p w14:paraId="2A2C2BE8" w14:textId="03A1D5D1" w:rsidR="00E3446A" w:rsidRDefault="0039634A" w:rsidP="00330CB2">
      <w:pPr>
        <w:pStyle w:val="CodeWithinBulletsEndPACKT"/>
      </w:pPr>
      <w:r>
        <w:lastRenderedPageBreak/>
        <w:t xml:space="preserve">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'NFS</w:t>
      </w:r>
      <w:r>
        <w:t xml:space="preserve"> </w:t>
      </w:r>
      <w:r w:rsidR="00E3446A">
        <w:t>Client</w:t>
      </w:r>
      <w:r>
        <w:t xml:space="preserve"> </w:t>
      </w:r>
      <w:proofErr w:type="spellStart"/>
      <w:r w:rsidR="00E3446A">
        <w:t>Configuration'Configurationsource</w:t>
      </w:r>
      <w:proofErr w:type="spellEnd"/>
      <w:r>
        <w:t xml:space="preserve"> </w:t>
      </w:r>
      <w:r w:rsidR="00E3446A">
        <w:t>=@('[ConfigurationRepositoryWeb]DSCPullSrv')</w:t>
      </w:r>
    </w:p>
    <w:p w14:paraId="7B9D32ED" w14:textId="4AB7D50C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58B7B185" w14:textId="220B5B4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PartialConfiguration</w:t>
      </w:r>
      <w:proofErr w:type="spellEnd"/>
      <w:r>
        <w:t xml:space="preserve"> </w:t>
      </w:r>
      <w:proofErr w:type="spellStart"/>
      <w:r w:rsidR="00E3446A">
        <w:t>SMBConfig</w:t>
      </w:r>
      <w:proofErr w:type="spellEnd"/>
      <w:r>
        <w:t xml:space="preserve"> </w:t>
      </w:r>
      <w:r w:rsidR="00E3446A">
        <w:t>{</w:t>
      </w:r>
    </w:p>
    <w:p w14:paraId="1A222C3C" w14:textId="35DDFD7B" w:rsidR="00E3446A" w:rsidRDefault="0039634A" w:rsidP="00330CB2">
      <w:pPr>
        <w:pStyle w:val="CodeWithinBulletsEndPACKT"/>
      </w:pPr>
      <w:r>
        <w:t xml:space="preserve">    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'FS-SMB1</w:t>
      </w:r>
      <w:r>
        <w:t xml:space="preserve"> </w:t>
      </w:r>
      <w:r w:rsidR="00E3446A">
        <w:t>Client</w:t>
      </w:r>
      <w:r>
        <w:t xml:space="preserve"> </w:t>
      </w:r>
      <w:r w:rsidR="00E3446A">
        <w:t>Removal'</w:t>
      </w:r>
    </w:p>
    <w:p w14:paraId="2C07C95F" w14:textId="7038C7FF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Configurationsource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@('[ConfigurationRepositoryWeb]DSCPullSrv')</w:t>
      </w:r>
    </w:p>
    <w:p w14:paraId="41C5179B" w14:textId="015CFA6B" w:rsidR="00E3446A" w:rsidRDefault="0039634A" w:rsidP="00330CB2">
      <w:pPr>
        <w:pStyle w:val="CodeWithinBulletsEndPACKT"/>
      </w:pPr>
      <w:r>
        <w:t xml:space="preserve">        </w:t>
      </w:r>
      <w:proofErr w:type="spellStart"/>
      <w:r w:rsidR="00E3446A">
        <w:t>DependsOn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'[</w:t>
      </w:r>
      <w:proofErr w:type="spellStart"/>
      <w:r w:rsidR="00E3446A">
        <w:t>PartialConfiguration</w:t>
      </w:r>
      <w:proofErr w:type="spellEnd"/>
      <w:r w:rsidR="00E3446A">
        <w:t>]</w:t>
      </w:r>
      <w:proofErr w:type="spellStart"/>
      <w:r w:rsidR="00E3446A">
        <w:t>NFSConfig</w:t>
      </w:r>
      <w:proofErr w:type="spellEnd"/>
      <w:r w:rsidR="00E3446A">
        <w:t>'}</w:t>
      </w:r>
    </w:p>
    <w:p w14:paraId="412763D5" w14:textId="4FF0C4F4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  <w:r>
        <w:t xml:space="preserve"> </w:t>
      </w:r>
    </w:p>
    <w:p w14:paraId="1F2DCA02" w14:textId="7007F524" w:rsidR="00E3446A" w:rsidRDefault="00E3446A" w:rsidP="00330CB2">
      <w:pPr>
        <w:pStyle w:val="CodeWithinBulletsEndPACKT"/>
      </w:pPr>
      <w:r>
        <w:t>}</w:t>
      </w:r>
      <w:r w:rsidR="0039634A">
        <w:t xml:space="preserve"> </w:t>
      </w:r>
      <w:r>
        <w:t>#</w:t>
      </w:r>
      <w:r w:rsidR="0039634A">
        <w:t xml:space="preserve"> </w:t>
      </w:r>
      <w:r>
        <w:t>End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</w:t>
      </w:r>
    </w:p>
    <w:p w14:paraId="3AAB6A38" w14:textId="13F0A6F9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MOF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DSC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D16C8B9" w14:textId="50AF6B31" w:rsidR="00E3446A" w:rsidRDefault="00E3446A" w:rsidP="00330CB2">
      <w:pPr>
        <w:pStyle w:val="CodeWithinBulletsEndPACKT"/>
      </w:pPr>
      <w:r>
        <w:t>SRV2WebPullPartial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  <w:r w:rsidR="0039634A">
        <w:t xml:space="preserve"> </w:t>
      </w:r>
      <w:r>
        <w:t>|</w:t>
      </w:r>
      <w:r w:rsidR="0039634A">
        <w:t xml:space="preserve"> </w:t>
      </w:r>
      <w:r>
        <w:t>Out-Null</w:t>
      </w:r>
    </w:p>
    <w:p w14:paraId="4E1F4E01" w14:textId="40C9C0B0" w:rsidR="00E3446A" w:rsidRDefault="00E3446A" w:rsidP="009B62AC">
      <w:pPr>
        <w:pStyle w:val="NumberedBulletPACKT"/>
      </w:pPr>
      <w:r>
        <w:t>Configure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2004C50" w14:textId="64BC8632" w:rsidR="00E3446A" w:rsidRDefault="00E3446A" w:rsidP="00330CB2">
      <w:pPr>
        <w:pStyle w:val="CodeWithinBulletsEndPACKT"/>
      </w:pPr>
      <w:r>
        <w:t>$CSSrv2</w:t>
      </w:r>
      <w:r w:rsidR="0039634A">
        <w:t xml:space="preserve"> </w:t>
      </w:r>
      <w:r>
        <w:t>=</w:t>
      </w:r>
      <w:r w:rsidR="0039634A">
        <w:t xml:space="preserve"> </w:t>
      </w:r>
      <w:r>
        <w:t>New-</w:t>
      </w:r>
      <w:proofErr w:type="spellStart"/>
      <w:r>
        <w:t>CimSession</w:t>
      </w:r>
      <w:proofErr w:type="spellEnd"/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007C6BA3" w14:textId="6A2C8C9B" w:rsidR="00E3446A" w:rsidRDefault="00E3446A" w:rsidP="00330CB2">
      <w:pPr>
        <w:pStyle w:val="CodeWithinBulletsEndPACKT"/>
      </w:pPr>
      <w:r>
        <w:t>$LCMHT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403A0622" w14:textId="34A50BC2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CimSession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$CSSrv2</w:t>
      </w:r>
    </w:p>
    <w:p w14:paraId="0D0A2FDB" w14:textId="5445CE27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   </w:t>
      </w:r>
      <w:r w:rsidR="00E3446A">
        <w:t>=</w:t>
      </w:r>
      <w:r>
        <w:t xml:space="preserve"> </w:t>
      </w:r>
      <w:r w:rsidR="00E3446A">
        <w:t>'C:\DSC'</w:t>
      </w:r>
    </w:p>
    <w:p w14:paraId="5ADA99E8" w14:textId="77BBE7E5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</w:t>
      </w:r>
      <w:r w:rsidR="00E3446A">
        <w:t>=</w:t>
      </w:r>
      <w:r>
        <w:t xml:space="preserve"> </w:t>
      </w:r>
      <w:r w:rsidR="00E3446A">
        <w:t>$true</w:t>
      </w:r>
    </w:p>
    <w:p w14:paraId="0F4F3FB6" w14:textId="77777777" w:rsidR="00E3446A" w:rsidRDefault="00E3446A" w:rsidP="00330CB2">
      <w:pPr>
        <w:pStyle w:val="CodeWithinBulletsEndPACKT"/>
      </w:pPr>
      <w:r>
        <w:t>}</w:t>
      </w:r>
    </w:p>
    <w:p w14:paraId="6E4BE834" w14:textId="143B04DD" w:rsidR="00E3446A" w:rsidRDefault="00E3446A" w:rsidP="00330CB2">
      <w:pPr>
        <w:pStyle w:val="CodeWithinBulletsEndPACKT"/>
      </w:pPr>
      <w:r>
        <w:t>Set-</w:t>
      </w:r>
      <w:proofErr w:type="spellStart"/>
      <w:r>
        <w:t>DscLocalConfigurationManager</w:t>
      </w:r>
      <w:proofErr w:type="spellEnd"/>
      <w:r w:rsidR="0039634A">
        <w:t xml:space="preserve"> </w:t>
      </w:r>
      <w:r>
        <w:t>@LCMHT</w:t>
      </w:r>
    </w:p>
    <w:p w14:paraId="711810D8" w14:textId="5C9D7A71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NFS</w:t>
      </w:r>
      <w:r w:rsidR="0039634A">
        <w:t xml:space="preserve"> </w:t>
      </w:r>
      <w:r>
        <w:t>client</w:t>
      </w:r>
      <w:r w:rsidR="0039634A">
        <w:t xml:space="preserve"> </w:t>
      </w:r>
      <w:r>
        <w:t>is</w:t>
      </w:r>
      <w:r w:rsidR="0039634A">
        <w:t xml:space="preserve"> </w:t>
      </w:r>
      <w:r>
        <w:t>present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34B1558" w14:textId="7E09CF6D" w:rsidR="00E3446A" w:rsidRDefault="00E3446A" w:rsidP="00330CB2">
      <w:pPr>
        <w:pStyle w:val="CodeWithinBulletsEndPACKT"/>
      </w:pPr>
      <w:proofErr w:type="gramStart"/>
      <w:r>
        <w:t>Configuration</w:t>
      </w:r>
      <w:r w:rsidR="0039634A">
        <w:t xml:space="preserve">  </w:t>
      </w:r>
      <w:r>
        <w:t>TFTPSRV</w:t>
      </w:r>
      <w:proofErr w:type="gramEnd"/>
      <w:r>
        <w:t>2</w:t>
      </w:r>
      <w:r w:rsidR="0039634A">
        <w:t xml:space="preserve"> </w:t>
      </w:r>
      <w:r>
        <w:t>{</w:t>
      </w:r>
    </w:p>
    <w:p w14:paraId="327EB9F2" w14:textId="14239748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–</w:t>
      </w:r>
      <w:proofErr w:type="spellStart"/>
      <w:r w:rsidR="00E3446A">
        <w:t>ModuleName</w:t>
      </w:r>
      <w:proofErr w:type="spellEnd"/>
      <w:r>
        <w:t xml:space="preserve"> </w:t>
      </w:r>
      <w:r w:rsidR="00E3446A">
        <w:t>'</w:t>
      </w:r>
      <w:proofErr w:type="spellStart"/>
      <w:r w:rsidR="00E3446A">
        <w:t>PSDesiredStateConfiguration</w:t>
      </w:r>
      <w:proofErr w:type="spellEnd"/>
      <w:r w:rsidR="00E3446A">
        <w:t>'</w:t>
      </w:r>
    </w:p>
    <w:p w14:paraId="42B03EBF" w14:textId="2E96C465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r w:rsidR="00E3446A">
        <w:t>SRV2</w:t>
      </w:r>
      <w:r>
        <w:t xml:space="preserve"> </w:t>
      </w:r>
      <w:r w:rsidR="00E3446A">
        <w:t>{</w:t>
      </w:r>
    </w:p>
    <w:p w14:paraId="7E640A50" w14:textId="33828CF6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WindowsFeature</w:t>
      </w:r>
      <w:proofErr w:type="spellEnd"/>
      <w:r>
        <w:t xml:space="preserve"> </w:t>
      </w:r>
      <w:proofErr w:type="spellStart"/>
      <w:r w:rsidR="00E3446A">
        <w:t>TFTPClient</w:t>
      </w:r>
      <w:proofErr w:type="spellEnd"/>
      <w:r>
        <w:t xml:space="preserve"> </w:t>
      </w:r>
      <w:r w:rsidR="00E3446A">
        <w:t>{</w:t>
      </w:r>
    </w:p>
    <w:p w14:paraId="5EEC929A" w14:textId="2F30B335" w:rsidR="00E3446A" w:rsidRDefault="0039634A" w:rsidP="00330CB2">
      <w:pPr>
        <w:pStyle w:val="CodeWithinBulletsEndPACKT"/>
      </w:pPr>
      <w:r>
        <w:t xml:space="preserve">      </w:t>
      </w:r>
      <w:r w:rsidR="00E3446A">
        <w:t>Name</w:t>
      </w:r>
      <w:r>
        <w:t xml:space="preserve"> </w:t>
      </w:r>
      <w:r w:rsidR="00E3446A">
        <w:t>=</w:t>
      </w:r>
      <w:r>
        <w:t xml:space="preserve"> </w:t>
      </w:r>
      <w:r w:rsidR="00E3446A">
        <w:t>'TFTP-Client'</w:t>
      </w:r>
    </w:p>
    <w:p w14:paraId="34C0FB62" w14:textId="6E00A44D" w:rsidR="00E3446A" w:rsidRDefault="0039634A" w:rsidP="00330CB2">
      <w:pPr>
        <w:pStyle w:val="CodeWithinBulletsEndPACKT"/>
      </w:pPr>
      <w:r>
        <w:t xml:space="preserve">      </w:t>
      </w:r>
      <w:r w:rsidR="00E3446A">
        <w:t>Ensure</w:t>
      </w:r>
      <w:r>
        <w:t xml:space="preserve"> </w:t>
      </w:r>
      <w:r w:rsidR="00E3446A">
        <w:t>=</w:t>
      </w:r>
      <w:r>
        <w:t xml:space="preserve"> </w:t>
      </w:r>
      <w:r w:rsidR="00E3446A">
        <w:t>'Present'</w:t>
      </w:r>
      <w:r>
        <w:t xml:space="preserve">  </w:t>
      </w:r>
    </w:p>
    <w:p w14:paraId="6A78A57B" w14:textId="4A412CDB" w:rsidR="00E3446A" w:rsidRDefault="0039634A" w:rsidP="00330CB2">
      <w:pPr>
        <w:pStyle w:val="CodeWithinBulletsEndPACKT"/>
      </w:pPr>
      <w:r>
        <w:t xml:space="preserve">    </w:t>
      </w:r>
      <w:r w:rsidR="00E3446A">
        <w:t>}</w:t>
      </w:r>
    </w:p>
    <w:p w14:paraId="31715971" w14:textId="17BC8276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64812442" w14:textId="77777777" w:rsidR="00E3446A" w:rsidRDefault="00E3446A" w:rsidP="00330CB2">
      <w:pPr>
        <w:pStyle w:val="CodeWithinBulletsEndPACKT"/>
      </w:pPr>
      <w:r>
        <w:t>}</w:t>
      </w:r>
    </w:p>
    <w:p w14:paraId="4958DA82" w14:textId="262DE985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</w:t>
      </w:r>
      <w:r w:rsidR="0039634A">
        <w:t xml:space="preserve"> </w:t>
      </w:r>
      <w:r>
        <w:t>this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place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into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folder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0C38198" w14:textId="2B295165" w:rsidR="00E3446A" w:rsidRDefault="00E3446A" w:rsidP="00330CB2">
      <w:pPr>
        <w:pStyle w:val="CodeWithinBulletsEndPACKT"/>
      </w:pPr>
      <w:r>
        <w:t>Remove-Item</w:t>
      </w:r>
      <w:r w:rsidR="0039634A">
        <w:t xml:space="preserve"> </w:t>
      </w:r>
      <w:r>
        <w:t>-Path</w:t>
      </w:r>
      <w:r w:rsidR="0039634A">
        <w:t xml:space="preserve"> </w:t>
      </w:r>
      <w:r>
        <w:t>C:\DSCConfiguration</w:t>
      </w:r>
      <w:r w:rsidR="0039634A">
        <w:t xml:space="preserve"> </w:t>
      </w:r>
      <w:r>
        <w:t>-Rec</w:t>
      </w:r>
      <w:r w:rsidR="0039634A">
        <w:t xml:space="preserve"> </w:t>
      </w:r>
      <w:r>
        <w:t>-Force</w:t>
      </w:r>
      <w:r w:rsidR="0039634A">
        <w:t xml:space="preserve"> </w:t>
      </w:r>
    </w:p>
    <w:p w14:paraId="174F924B" w14:textId="14200E2D" w:rsidR="00E3446A" w:rsidRDefault="00E3446A" w:rsidP="00330CB2">
      <w:pPr>
        <w:pStyle w:val="CodeWithinBulletsEndPACKT"/>
      </w:pPr>
      <w:r>
        <w:t>TFTPSRV2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C:\DSCConfiguration</w:t>
      </w:r>
      <w:r w:rsidR="0039634A">
        <w:t xml:space="preserve"> </w:t>
      </w:r>
      <w:r>
        <w:t>|</w:t>
      </w:r>
    </w:p>
    <w:p w14:paraId="62ABF447" w14:textId="422769B0" w:rsidR="00E3446A" w:rsidRDefault="0039634A" w:rsidP="00330CB2">
      <w:pPr>
        <w:pStyle w:val="CodeWithinBulletsEndPACKT"/>
      </w:pPr>
      <w:r>
        <w:t xml:space="preserve">  </w:t>
      </w:r>
      <w:r w:rsidR="00E3446A">
        <w:t>Out-Null</w:t>
      </w:r>
    </w:p>
    <w:p w14:paraId="79C727FF" w14:textId="5F27429B" w:rsidR="00E3446A" w:rsidRDefault="00E3446A" w:rsidP="009B62AC">
      <w:pPr>
        <w:pStyle w:val="NumberedBulletPACKT"/>
      </w:pPr>
      <w:r>
        <w:t>Rename</w:t>
      </w:r>
      <w:r w:rsidR="0039634A">
        <w:t xml:space="preserve"> </w:t>
      </w:r>
      <w:r>
        <w:t>the</w:t>
      </w:r>
      <w:r w:rsidR="0039634A">
        <w:t xml:space="preserve"> </w:t>
      </w:r>
      <w:r>
        <w:t>file</w:t>
      </w:r>
      <w:r w:rsidR="0039634A">
        <w:t xml:space="preserve"> </w:t>
      </w:r>
      <w:r>
        <w:t>and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checksum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8566A87" w14:textId="1EFB37D4" w:rsidR="00E3446A" w:rsidRDefault="00E3446A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5641B7D9" w14:textId="054A457F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\SRV2.mof'</w:t>
      </w:r>
    </w:p>
    <w:p w14:paraId="3236F4DF" w14:textId="2A0BD967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NewName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"C:\DSCConfiguration\$Guid.MOF"</w:t>
      </w:r>
    </w:p>
    <w:p w14:paraId="015CDE37" w14:textId="77777777" w:rsidR="00E3446A" w:rsidRDefault="00E3446A" w:rsidP="00330CB2">
      <w:pPr>
        <w:pStyle w:val="CodeWithinBulletsEndPACKT"/>
      </w:pPr>
      <w:r>
        <w:t>}</w:t>
      </w:r>
    </w:p>
    <w:p w14:paraId="62C5973B" w14:textId="4F768A01" w:rsidR="00E3446A" w:rsidRDefault="00E3446A" w:rsidP="00330CB2">
      <w:pPr>
        <w:pStyle w:val="CodeWithinBulletsEndPACKT"/>
      </w:pPr>
      <w:r>
        <w:t>Rename-Item</w:t>
      </w:r>
      <w:r w:rsidR="0039634A">
        <w:t xml:space="preserve"> </w:t>
      </w:r>
      <w:r>
        <w:t>@RIHT</w:t>
      </w:r>
    </w:p>
    <w:p w14:paraId="51479590" w14:textId="569D0C5B" w:rsidR="00E3446A" w:rsidRDefault="00E3446A" w:rsidP="00330CB2">
      <w:pPr>
        <w:pStyle w:val="CodeWithinBulletsEndPACKT"/>
      </w:pPr>
      <w:r>
        <w:t>New-</w:t>
      </w:r>
      <w:proofErr w:type="spellStart"/>
      <w:proofErr w:type="gramStart"/>
      <w:r>
        <w:t>DscChecksum</w:t>
      </w:r>
      <w:proofErr w:type="spellEnd"/>
      <w:r w:rsidR="0039634A">
        <w:t xml:space="preserve">  </w:t>
      </w:r>
      <w:r>
        <w:t>-</w:t>
      </w:r>
      <w:proofErr w:type="gramEnd"/>
      <w:r>
        <w:t>Path</w:t>
      </w:r>
      <w:r w:rsidR="0039634A">
        <w:t xml:space="preserve"> </w:t>
      </w:r>
      <w:r>
        <w:t>C:\DSCConfiguration</w:t>
      </w:r>
    </w:p>
    <w:p w14:paraId="4241A688" w14:textId="494CA222" w:rsidR="00E3446A" w:rsidRDefault="00E3446A" w:rsidP="00330CB2">
      <w:pPr>
        <w:pStyle w:val="CodeWithinBulletsEndPACKT"/>
      </w:pPr>
      <w:r>
        <w:lastRenderedPageBreak/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C:\DSCConfiguration</w:t>
      </w:r>
    </w:p>
    <w:p w14:paraId="6B9E747D" w14:textId="4FC7B1F9" w:rsidR="00E3446A" w:rsidRDefault="00E3446A" w:rsidP="009B62AC">
      <w:pPr>
        <w:pStyle w:val="NumberedBulletPACKT"/>
      </w:pPr>
      <w:r>
        <w:t>Wait</w:t>
      </w:r>
      <w:r w:rsidR="0039634A">
        <w:t xml:space="preserve"> </w:t>
      </w:r>
      <w:r>
        <w:t>a</w:t>
      </w:r>
      <w:r w:rsidR="0039634A">
        <w:t xml:space="preserve"> </w:t>
      </w:r>
      <w:r>
        <w:t>while,</w:t>
      </w:r>
      <w:r w:rsidR="0039634A">
        <w:t xml:space="preserve"> </w:t>
      </w:r>
      <w:r>
        <w:t>then</w:t>
      </w:r>
      <w:r w:rsidR="0039634A">
        <w:t xml:space="preserve"> </w:t>
      </w:r>
      <w:r>
        <w:t>review</w:t>
      </w:r>
      <w:r w:rsidR="0039634A">
        <w:t xml:space="preserve"> </w:t>
      </w:r>
      <w:r>
        <w:t>the</w:t>
      </w:r>
      <w:r w:rsidR="0039634A">
        <w:t xml:space="preserve"> </w:t>
      </w:r>
      <w:r>
        <w:t>details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8E7CB62" w14:textId="129E6739" w:rsidR="00E3446A" w:rsidRDefault="00E3446A" w:rsidP="00330CB2">
      <w:pPr>
        <w:pStyle w:val="CodeWithinBulletsEndPACKT"/>
      </w:pPr>
      <w:r>
        <w:t>Start-Sleep</w:t>
      </w:r>
      <w:r w:rsidR="0039634A">
        <w:t xml:space="preserve"> </w:t>
      </w:r>
      <w:r>
        <w:t>-Seconds</w:t>
      </w:r>
      <w:r w:rsidR="0039634A">
        <w:t xml:space="preserve"> </w:t>
      </w:r>
      <w:r>
        <w:t>(30*60)</w:t>
      </w:r>
    </w:p>
    <w:p w14:paraId="2F723EB4" w14:textId="43C7B1D1" w:rsidR="00E3446A" w:rsidRDefault="00E3446A" w:rsidP="00330CB2">
      <w:pPr>
        <w:pStyle w:val="CodeWithinBulletsEndPACKT"/>
      </w:pPr>
      <w:r>
        <w:t>$Session</w:t>
      </w:r>
      <w:r w:rsidR="0039634A">
        <w:t xml:space="preserve"> </w:t>
      </w:r>
      <w:r>
        <w:t>=</w:t>
      </w:r>
      <w:r w:rsidR="0039634A">
        <w:t xml:space="preserve"> </w:t>
      </w:r>
      <w:r>
        <w:t>New-</w:t>
      </w:r>
      <w:proofErr w:type="spellStart"/>
      <w:r>
        <w:t>CimSession</w:t>
      </w:r>
      <w:proofErr w:type="spellEnd"/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4CDC3989" w14:textId="2DA3CAE5" w:rsidR="00E3446A" w:rsidRDefault="00E3446A" w:rsidP="00330CB2">
      <w:pPr>
        <w:pStyle w:val="CodeWithinBulletsEndPACKT"/>
      </w:pPr>
      <w:r>
        <w:t>Get-</w:t>
      </w:r>
      <w:proofErr w:type="spellStart"/>
      <w:r>
        <w:t>DscConfiguration</w:t>
      </w:r>
      <w:proofErr w:type="spellEnd"/>
      <w:r w:rsidR="0039634A">
        <w:t xml:space="preserve"> </w:t>
      </w:r>
      <w:r>
        <w:t>-</w:t>
      </w:r>
      <w:proofErr w:type="spellStart"/>
      <w:r>
        <w:t>CimSession</w:t>
      </w:r>
      <w:proofErr w:type="spellEnd"/>
      <w:r w:rsidR="0039634A">
        <w:t xml:space="preserve"> </w:t>
      </w:r>
      <w:r>
        <w:t>$Session</w:t>
      </w:r>
    </w:p>
    <w:p w14:paraId="379814D0" w14:textId="1EFE67DD" w:rsidR="00E3446A" w:rsidRDefault="00E3446A" w:rsidP="009B62AC">
      <w:pPr>
        <w:pStyle w:val="NumberedBulletPACKT"/>
      </w:pPr>
      <w:r>
        <w:t>Check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feature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0633372" w14:textId="3377D40E" w:rsidR="00E3446A" w:rsidRDefault="00E3446A" w:rsidP="00330CB2">
      <w:pPr>
        <w:pStyle w:val="CodeWithinBulletsEndPACKT"/>
      </w:pPr>
      <w:r>
        <w:t>Get-</w:t>
      </w:r>
      <w:proofErr w:type="spellStart"/>
      <w:r>
        <w:t>WindowsFeature</w:t>
      </w:r>
      <w:proofErr w:type="spellEnd"/>
      <w:r w:rsidR="0039634A">
        <w:t xml:space="preserve"> </w:t>
      </w:r>
      <w:r>
        <w:t>-Name</w:t>
      </w:r>
      <w:r w:rsidR="0039634A">
        <w:t xml:space="preserve"> </w:t>
      </w:r>
      <w:r>
        <w:t>TFTP-Client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</w:p>
    <w:p w14:paraId="58B98BFB" w14:textId="361AB7DA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works...</w:t>
      </w:r>
    </w:p>
    <w:p w14:paraId="613C07C7" w14:textId="768AE2C8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xDesiredStateConfiguration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loaded</w:t>
      </w:r>
      <w:r w:rsidR="0039634A">
        <w:t xml:space="preserve"> </w:t>
      </w:r>
      <w:r>
        <w:t>on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certificates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newly</w:t>
      </w:r>
      <w:r w:rsidR="0039634A">
        <w:t xml:space="preserve"> </w:t>
      </w:r>
      <w:r>
        <w:t>created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root</w:t>
      </w:r>
      <w:r w:rsidR="0039634A">
        <w:t xml:space="preserve"> </w:t>
      </w:r>
      <w:r>
        <w:t>store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thereby</w:t>
      </w:r>
      <w:r w:rsidR="0039634A">
        <w:t xml:space="preserve"> </w:t>
      </w:r>
      <w:r>
        <w:t>enabling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trust</w:t>
      </w:r>
      <w:r w:rsidR="0039634A">
        <w:t xml:space="preserve"> </w:t>
      </w:r>
      <w:r>
        <w:t>the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certificate.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57035733" w14:textId="13CCF3EC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check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is</w:t>
      </w:r>
      <w:r w:rsidR="0039634A">
        <w:t xml:space="preserve"> </w:t>
      </w:r>
      <w:r>
        <w:t>properly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36352DAC" w14:textId="3AF0115F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18E28D5B" wp14:editId="75B8505E">
            <wp:extent cx="5943600" cy="1816735"/>
            <wp:effectExtent l="0" t="0" r="0" b="0"/>
            <wp:docPr id="68" name="Picture 6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F9C6" w14:textId="6F954DA1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forcibly</w:t>
      </w:r>
      <w:r w:rsidR="0039634A">
        <w:t xml:space="preserve"> </w:t>
      </w:r>
      <w:r>
        <w:t>remove</w:t>
      </w:r>
      <w:r w:rsidR="0039634A">
        <w:t xml:space="preserve"> </w:t>
      </w:r>
      <w:r>
        <w:t>any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information</w:t>
      </w:r>
      <w:r w:rsidR="0039634A">
        <w:t xml:space="preserve"> </w:t>
      </w:r>
      <w:r>
        <w:t>from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Then,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produce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pull.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18EBF60D" w14:textId="16DB0829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cmdlet</w:t>
      </w:r>
      <w:r w:rsidR="0039634A">
        <w:t xml:space="preserve"> </w:t>
      </w:r>
      <w:r>
        <w:t>to</w:t>
      </w:r>
      <w:r w:rsidR="0039634A">
        <w:t xml:space="preserve"> </w:t>
      </w:r>
      <w:r>
        <w:t>set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F4B1163" w14:textId="519C12E5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4655A869" wp14:editId="210B828D">
            <wp:extent cx="5943600" cy="6269990"/>
            <wp:effectExtent l="0" t="0" r="0" b="0"/>
            <wp:docPr id="67" name="Picture 6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36F" w14:textId="71693FEB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browser</w:t>
      </w:r>
      <w:r w:rsidR="0039634A">
        <w:t xml:space="preserve"> </w:t>
      </w:r>
      <w:r>
        <w:t>to</w:t>
      </w:r>
      <w:r w:rsidR="0039634A">
        <w:t xml:space="preserve"> </w:t>
      </w:r>
      <w:r>
        <w:t>check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of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as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B4A4CAC" w14:textId="002ABA19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5F2AA181" wp14:editId="669F1663">
            <wp:extent cx="4775200" cy="6007100"/>
            <wp:effectExtent l="0" t="0" r="6350" b="0"/>
            <wp:docPr id="66" name="Picture 6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4C5B" w14:textId="63AD2DF7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10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an</w:t>
      </w:r>
      <w:r w:rsidR="0039634A">
        <w:t xml:space="preserve"> </w:t>
      </w:r>
      <w:r>
        <w:t>LCM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</w:t>
      </w:r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pull</w:t>
      </w:r>
      <w:r w:rsidR="0039634A">
        <w:t xml:space="preserve"> </w:t>
      </w:r>
      <w:r>
        <w:t>DSC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via</w:t>
      </w:r>
      <w:r w:rsidR="0039634A">
        <w:t xml:space="preserve"> </w:t>
      </w:r>
      <w:r>
        <w:t>HTTPS.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statement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required</w:t>
      </w:r>
      <w:r w:rsidR="0039634A">
        <w:t xml:space="preserve"> </w:t>
      </w:r>
      <w:r>
        <w:t>MOF</w:t>
      </w:r>
      <w:r w:rsidR="0039634A">
        <w:t xml:space="preserve"> </w:t>
      </w:r>
      <w:r>
        <w:t>file.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61BA3226" w14:textId="3C92A9DB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Set-</w:t>
      </w:r>
      <w:proofErr w:type="spellStart"/>
      <w:r w:rsidRPr="000C66E6">
        <w:rPr>
          <w:rStyle w:val="CodeInTextPACKT"/>
        </w:rPr>
        <w:t>DSCLocalConfigurationManager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this</w:t>
      </w:r>
      <w:r w:rsidR="0039634A">
        <w:t xml:space="preserve"> </w:t>
      </w:r>
      <w:r>
        <w:t>step,</w:t>
      </w:r>
      <w:r w:rsidR="0039634A">
        <w:t xml:space="preserve"> </w:t>
      </w:r>
      <w:r>
        <w:t>created</w:t>
      </w:r>
      <w:r w:rsidR="0039634A">
        <w:t xml:space="preserve"> </w:t>
      </w:r>
      <w:r>
        <w:t>by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-Verbose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-Wait</w:t>
      </w:r>
      <w:r w:rsidR="0039634A">
        <w:t xml:space="preserve"> </w:t>
      </w:r>
      <w:r>
        <w:t>switches,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3F22B5A5" w14:textId="3B9C62BF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0182B825" wp14:editId="4E4802B3">
            <wp:extent cx="5943600" cy="2171700"/>
            <wp:effectExtent l="0" t="0" r="0" b="0"/>
            <wp:docPr id="65" name="Picture 6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4C9D" w14:textId="0FDE6881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NFS</w:t>
      </w:r>
      <w:r w:rsidR="0039634A">
        <w:t xml:space="preserve"> </w:t>
      </w:r>
      <w:r>
        <w:t>client</w:t>
      </w:r>
      <w:r w:rsidR="0039634A">
        <w:t xml:space="preserve"> </w:t>
      </w:r>
      <w:r>
        <w:t>is</w:t>
      </w:r>
      <w:r w:rsidR="0039634A">
        <w:t xml:space="preserve"> </w:t>
      </w:r>
      <w:r>
        <w:t>present,</w:t>
      </w:r>
      <w:r w:rsidR="0039634A">
        <w:t xml:space="preserve"> </w:t>
      </w:r>
      <w:r>
        <w:t>and</w:t>
      </w:r>
      <w:r w:rsidR="0039634A">
        <w:t xml:space="preserve"> </w:t>
      </w:r>
      <w:r>
        <w:t>then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file.</w:t>
      </w:r>
      <w:r w:rsidR="0039634A">
        <w:t xml:space="preserve"> </w:t>
      </w:r>
      <w:r>
        <w:t>You</w:t>
      </w:r>
      <w:r w:rsidR="0039634A">
        <w:t xml:space="preserve"> </w:t>
      </w:r>
      <w:r>
        <w:t>send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C:\DSCConfiguration</w:t>
      </w:r>
      <w:r w:rsidR="0039634A">
        <w:t xml:space="preserve"> </w:t>
      </w:r>
      <w:r>
        <w:t>folder.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steps.</w:t>
      </w:r>
    </w:p>
    <w:p w14:paraId="474AFC6D" w14:textId="28044B79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rename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checksum</w:t>
      </w:r>
      <w:r w:rsidR="0039634A">
        <w:t xml:space="preserve"> </w:t>
      </w:r>
      <w:r>
        <w:t>file,</w:t>
      </w:r>
      <w:r w:rsidR="0039634A">
        <w:t xml:space="preserve"> </w:t>
      </w:r>
      <w:r>
        <w:t>and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contents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folder,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22C2AFD3" w14:textId="79B15AAD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0EDF1499" wp14:editId="734A0511">
            <wp:extent cx="5943600" cy="1929130"/>
            <wp:effectExtent l="0" t="0" r="0" b="0"/>
            <wp:docPr id="64" name="Picture 6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FD68" w14:textId="55E40BA8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wait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contact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and</w:t>
      </w:r>
      <w:r w:rsidR="0039634A">
        <w:t xml:space="preserve"> </w:t>
      </w:r>
      <w:r>
        <w:t>then</w:t>
      </w:r>
      <w:r w:rsidR="0039634A">
        <w:t xml:space="preserve"> </w:t>
      </w:r>
      <w:r>
        <w:t>pull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apply</w:t>
      </w:r>
      <w:r w:rsidR="0039634A">
        <w:t xml:space="preserve"> </w:t>
      </w:r>
      <w:r>
        <w:t>it.</w:t>
      </w:r>
      <w:r w:rsidR="0039634A">
        <w:t xml:space="preserve"> </w:t>
      </w:r>
      <w:r>
        <w:t>Then</w:t>
      </w:r>
      <w:r w:rsidR="0039634A">
        <w:t xml:space="preserve"> </w:t>
      </w:r>
      <w:r>
        <w:t>you</w:t>
      </w:r>
      <w:r w:rsidR="0039634A">
        <w:t xml:space="preserve"> </w:t>
      </w:r>
      <w:r>
        <w:t>can</w:t>
      </w:r>
      <w:r w:rsidR="0039634A">
        <w:t xml:space="preserve"> </w:t>
      </w:r>
      <w:r>
        <w:t>get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this.</w:t>
      </w:r>
    </w:p>
    <w:p w14:paraId="29094AC3" w14:textId="48A46E4F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1F25EB0E" wp14:editId="516FC9FA">
            <wp:extent cx="5511800" cy="3721100"/>
            <wp:effectExtent l="0" t="0" r="0" b="0"/>
            <wp:docPr id="63" name="Picture 6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D55B" w14:textId="05612A08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check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presence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TFTP</w:t>
      </w:r>
      <w:r w:rsidR="0039634A">
        <w:t xml:space="preserve"> </w:t>
      </w:r>
      <w:r>
        <w:t>client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7D56FEF0" w14:textId="2D2F4337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0CB74348" wp14:editId="1ABF04FE">
            <wp:extent cx="5943600" cy="1078230"/>
            <wp:effectExtent l="0" t="0" r="0" b="7620"/>
            <wp:docPr id="62" name="Picture 6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3932" w14:textId="4C5B54F8" w:rsidR="00E3446A" w:rsidRPr="00490C0B" w:rsidRDefault="00E3446A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64C1FE51" w14:textId="13F4BA3C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all</w:t>
      </w:r>
      <w:r w:rsidR="0039634A">
        <w:t xml:space="preserve"> </w:t>
      </w:r>
      <w:r>
        <w:t>DSC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After</w:t>
      </w:r>
      <w:r w:rsidR="0039634A">
        <w:t xml:space="preserve"> </w:t>
      </w:r>
      <w:r>
        <w:t>doing</w:t>
      </w:r>
      <w:r w:rsidR="0039634A">
        <w:t xml:space="preserve"> </w:t>
      </w:r>
      <w:r>
        <w:t>that,</w:t>
      </w:r>
      <w:r w:rsidR="0039634A">
        <w:t xml:space="preserve"> </w:t>
      </w:r>
      <w:r>
        <w:t>running</w:t>
      </w:r>
      <w:r w:rsidR="0039634A">
        <w:t xml:space="preserve"> </w:t>
      </w:r>
      <w:r>
        <w:t>some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cmdlets,</w:t>
      </w:r>
      <w:r w:rsidR="0039634A">
        <w:t xml:space="preserve"> </w:t>
      </w:r>
      <w:r>
        <w:t>such</w:t>
      </w:r>
      <w:r w:rsidR="0039634A">
        <w:t xml:space="preserve"> </w:t>
      </w:r>
      <w:r>
        <w:t>as</w:t>
      </w:r>
      <w:r w:rsidR="0039634A">
        <w:t xml:space="preserve"> </w:t>
      </w:r>
      <w:r w:rsidRPr="000C66E6">
        <w:rPr>
          <w:rStyle w:val="CodeInTextPACKT"/>
        </w:rPr>
        <w:t>Get-</w:t>
      </w:r>
      <w:proofErr w:type="spellStart"/>
      <w:r w:rsidRPr="000C66E6">
        <w:rPr>
          <w:rStyle w:val="CodeInTextPACKT"/>
        </w:rPr>
        <w:t>DSCConfiguration</w:t>
      </w:r>
      <w:proofErr w:type="spellEnd"/>
      <w:r>
        <w:t>,</w:t>
      </w:r>
      <w:r w:rsidR="0039634A">
        <w:t xml:space="preserve"> </w:t>
      </w:r>
      <w:r>
        <w:t>may</w:t>
      </w:r>
      <w:r w:rsidR="0039634A">
        <w:t xml:space="preserve"> </w:t>
      </w:r>
      <w:r>
        <w:t>result</w:t>
      </w:r>
      <w:r w:rsidR="0039634A">
        <w:t xml:space="preserve"> </w:t>
      </w:r>
      <w:r>
        <w:t>in</w:t>
      </w:r>
      <w:r w:rsidR="0039634A">
        <w:t xml:space="preserve"> </w:t>
      </w:r>
      <w:r>
        <w:t>an</w:t>
      </w:r>
      <w:r w:rsidR="0039634A">
        <w:t xml:space="preserve"> </w:t>
      </w:r>
      <w:r>
        <w:t>error,</w:t>
      </w:r>
      <w:r w:rsidR="0039634A">
        <w:t xml:space="preserve"> </w:t>
      </w:r>
      <w:r>
        <w:t>as</w:t>
      </w:r>
      <w:r w:rsidR="0039634A">
        <w:t xml:space="preserve"> </w:t>
      </w:r>
      <w:r>
        <w:t>there</w:t>
      </w:r>
      <w:r w:rsidR="0039634A">
        <w:t xml:space="preserve"> </w:t>
      </w:r>
      <w:r>
        <w:t>is</w:t>
      </w:r>
      <w:r w:rsidR="0039634A">
        <w:t xml:space="preserve"> </w:t>
      </w:r>
      <w:r>
        <w:t>no</w:t>
      </w:r>
      <w:r w:rsidR="0039634A">
        <w:t xml:space="preserve"> </w:t>
      </w:r>
      <w:r>
        <w:t>configuration.</w:t>
      </w:r>
      <w:r w:rsidR="0039634A">
        <w:t xml:space="preserve"> </w:t>
      </w:r>
      <w:r>
        <w:t>This</w:t>
      </w:r>
      <w:r w:rsidR="0039634A">
        <w:t xml:space="preserve"> </w:t>
      </w:r>
      <w:r>
        <w:t>error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expected.</w:t>
      </w:r>
      <w:r w:rsidR="0039634A">
        <w:t xml:space="preserve"> </w:t>
      </w:r>
      <w:r>
        <w:t>In</w:t>
      </w:r>
      <w:r w:rsidR="0039634A">
        <w:t xml:space="preserve"> </w:t>
      </w:r>
      <w:r>
        <w:t>later</w:t>
      </w:r>
      <w:r w:rsidR="0039634A">
        <w:t xml:space="preserve"> </w:t>
      </w:r>
      <w:r>
        <w:t>steps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push</w:t>
      </w:r>
      <w:r w:rsidR="0039634A">
        <w:t xml:space="preserve"> </w:t>
      </w:r>
      <w:r>
        <w:t>a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>
        <w:t>enable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its</w:t>
      </w:r>
      <w:r w:rsidR="0039634A">
        <w:t xml:space="preserve"> </w:t>
      </w:r>
      <w:r>
        <w:t>configuration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Once</w:t>
      </w:r>
      <w:r w:rsidR="0039634A">
        <w:t xml:space="preserve"> </w:t>
      </w:r>
      <w:r>
        <w:t>those</w:t>
      </w:r>
      <w:r w:rsidR="0039634A">
        <w:t xml:space="preserve"> </w:t>
      </w:r>
      <w:r>
        <w:t>steps</w:t>
      </w:r>
      <w:r w:rsidR="0039634A">
        <w:t xml:space="preserve"> </w:t>
      </w:r>
      <w:r>
        <w:t>are</w:t>
      </w:r>
      <w:r w:rsidR="0039634A">
        <w:t xml:space="preserve"> </w:t>
      </w:r>
      <w:r>
        <w:t>complete</w:t>
      </w:r>
      <w:r w:rsidR="0039634A">
        <w:t xml:space="preserve"> </w:t>
      </w:r>
      <w:r>
        <w:t>(and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gets</w:t>
      </w:r>
      <w:r w:rsidR="0039634A">
        <w:t xml:space="preserve"> </w:t>
      </w:r>
      <w:r>
        <w:t>around</w:t>
      </w:r>
      <w:r w:rsidR="0039634A">
        <w:t xml:space="preserve"> </w:t>
      </w:r>
      <w:r>
        <w:t>to</w:t>
      </w:r>
      <w:r w:rsidR="0039634A">
        <w:t xml:space="preserve"> </w:t>
      </w:r>
      <w:r>
        <w:t>pulling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),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cmdlets</w:t>
      </w:r>
      <w:r w:rsidR="0039634A">
        <w:t xml:space="preserve"> </w:t>
      </w:r>
      <w:r>
        <w:t>work</w:t>
      </w:r>
      <w:r w:rsidR="0039634A">
        <w:t xml:space="preserve"> </w:t>
      </w:r>
      <w:r>
        <w:t>as</w:t>
      </w:r>
      <w:r w:rsidR="0039634A">
        <w:t xml:space="preserve"> </w:t>
      </w:r>
      <w:r>
        <w:t>expected.</w:t>
      </w:r>
      <w:r w:rsidR="0039634A">
        <w:t xml:space="preserve"> </w:t>
      </w:r>
      <w:r>
        <w:t>Also,</w:t>
      </w:r>
      <w:r w:rsidR="0039634A">
        <w:t xml:space="preserve"> </w:t>
      </w: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event</w:t>
      </w:r>
      <w:r w:rsidR="0039634A">
        <w:t xml:space="preserve"> </w:t>
      </w:r>
      <w:r>
        <w:t>logs,</w:t>
      </w:r>
      <w:r w:rsidR="0039634A">
        <w:t xml:space="preserve"> </w:t>
      </w:r>
      <w:r>
        <w:t>events</w:t>
      </w:r>
      <w:r w:rsidR="0039634A">
        <w:t xml:space="preserve"> </w:t>
      </w:r>
      <w:r>
        <w:t>happening</w:t>
      </w:r>
      <w:r w:rsidR="0039634A">
        <w:t xml:space="preserve"> </w:t>
      </w:r>
      <w:r>
        <w:t>just</w:t>
      </w:r>
      <w:r w:rsidR="0039634A">
        <w:t xml:space="preserve"> </w:t>
      </w:r>
      <w:r>
        <w:t>after</w:t>
      </w:r>
      <w:r w:rsidR="0039634A">
        <w:t xml:space="preserve"> </w:t>
      </w:r>
      <w:r>
        <w:t>you</w:t>
      </w:r>
      <w:r w:rsidR="0039634A">
        <w:t xml:space="preserve"> </w:t>
      </w:r>
      <w:r>
        <w:t>wipe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can</w:t>
      </w:r>
      <w:r w:rsidR="0039634A">
        <w:t xml:space="preserve"> </w:t>
      </w:r>
      <w:r>
        <w:t>show</w:t>
      </w:r>
      <w:r w:rsidR="0039634A">
        <w:t xml:space="preserve"> </w:t>
      </w:r>
      <w:r>
        <w:t>odd</w:t>
      </w:r>
      <w:r w:rsidR="0039634A">
        <w:t xml:space="preserve"> </w:t>
      </w:r>
      <w:r>
        <w:t>dates</w:t>
      </w:r>
      <w:r w:rsidR="0039634A">
        <w:t xml:space="preserve"> </w:t>
      </w:r>
      <w:r>
        <w:t>and</w:t>
      </w:r>
      <w:r w:rsidR="0039634A">
        <w:t xml:space="preserve"> </w:t>
      </w:r>
      <w:r>
        <w:t>times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event</w:t>
      </w:r>
      <w:r w:rsidR="0039634A">
        <w:t xml:space="preserve"> </w:t>
      </w:r>
      <w:r>
        <w:t>log</w:t>
      </w:r>
      <w:r w:rsidR="0039634A">
        <w:t xml:space="preserve"> </w:t>
      </w:r>
      <w:r>
        <w:t>entries.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also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expected.</w:t>
      </w:r>
    </w:p>
    <w:p w14:paraId="01464A63" w14:textId="45593337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viewed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from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KeyWordPACKT"/>
        </w:rPr>
        <w:t>SRV1's</w:t>
      </w:r>
      <w:r w:rsidR="0039634A">
        <w:t xml:space="preserve"> </w:t>
      </w:r>
      <w:r>
        <w:t>DSC</w:t>
      </w:r>
      <w:r w:rsidR="0039634A">
        <w:t xml:space="preserve"> </w:t>
      </w:r>
      <w:r>
        <w:t>web</w:t>
      </w:r>
      <w:r w:rsidR="0039634A">
        <w:t xml:space="preserve"> </w:t>
      </w:r>
      <w:r>
        <w:t>service</w:t>
      </w:r>
      <w:r w:rsidR="0039634A">
        <w:t xml:space="preserve"> </w:t>
      </w:r>
      <w:r>
        <w:t>over</w:t>
      </w:r>
      <w:r w:rsidR="0039634A">
        <w:t xml:space="preserve"> </w:t>
      </w:r>
      <w:r>
        <w:t>HTTPS.</w:t>
      </w:r>
      <w:r w:rsidR="0039634A">
        <w:t xml:space="preserve"> </w:t>
      </w:r>
      <w:r>
        <w:t>If</w:t>
      </w:r>
      <w:r w:rsidR="0039634A">
        <w:t xml:space="preserve"> </w:t>
      </w:r>
      <w:r>
        <w:t>the</w:t>
      </w:r>
      <w:r w:rsidR="0039634A">
        <w:t xml:space="preserve"> </w:t>
      </w:r>
      <w:r>
        <w:t>system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on</w:t>
      </w:r>
      <w:r w:rsidR="0039634A">
        <w:t xml:space="preserve"> </w:t>
      </w:r>
      <w:r>
        <w:t>trusts</w:t>
      </w:r>
      <w:r w:rsidR="0039634A">
        <w:t xml:space="preserve"> </w:t>
      </w:r>
      <w:r>
        <w:t>the</w:t>
      </w:r>
      <w:r w:rsidR="0039634A">
        <w:t xml:space="preserve"> </w:t>
      </w:r>
      <w:r>
        <w:t>certificate,</w:t>
      </w:r>
      <w:r w:rsidR="0039634A">
        <w:t xml:space="preserve"> </w:t>
      </w:r>
      <w:r>
        <w:t>you</w:t>
      </w:r>
      <w:r w:rsidR="0039634A">
        <w:t xml:space="preserve"> </w:t>
      </w:r>
      <w:r>
        <w:t>see</w:t>
      </w:r>
      <w:r w:rsidR="0039634A">
        <w:t xml:space="preserve"> </w:t>
      </w:r>
      <w:r>
        <w:t>the</w:t>
      </w:r>
      <w:r w:rsidR="0039634A">
        <w:t xml:space="preserve"> </w:t>
      </w:r>
      <w:r>
        <w:t>page</w:t>
      </w:r>
      <w:r w:rsidR="0039634A">
        <w:t xml:space="preserve"> </w:t>
      </w:r>
      <w:r>
        <w:t>as</w:t>
      </w:r>
      <w:r w:rsidR="0039634A">
        <w:t xml:space="preserve"> </w:t>
      </w:r>
      <w:r>
        <w:t>shown.</w:t>
      </w:r>
      <w:r w:rsidR="0039634A">
        <w:t xml:space="preserve"> </w:t>
      </w:r>
      <w:r>
        <w:t>If,</w:t>
      </w:r>
      <w:r w:rsidR="0039634A">
        <w:t xml:space="preserve"> </w:t>
      </w:r>
      <w:r>
        <w:t>for</w:t>
      </w:r>
      <w:r w:rsidR="0039634A">
        <w:t xml:space="preserve"> </w:t>
      </w:r>
      <w:r>
        <w:t>some</w:t>
      </w:r>
      <w:r w:rsidR="0039634A">
        <w:t xml:space="preserve"> </w:t>
      </w:r>
      <w:r>
        <w:t>reason,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not</w:t>
      </w:r>
      <w:r w:rsidR="0039634A">
        <w:t xml:space="preserve"> </w:t>
      </w:r>
      <w:r>
        <w:t>copied</w:t>
      </w:r>
      <w:r w:rsidR="0039634A">
        <w:t xml:space="preserve"> </w:t>
      </w:r>
      <w:r>
        <w:t>the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>
        <w:t>root</w:t>
      </w:r>
      <w:r w:rsidR="0039634A">
        <w:t xml:space="preserve"> </w:t>
      </w:r>
      <w:r>
        <w:t>certificate</w:t>
      </w:r>
      <w:r w:rsidR="0039634A">
        <w:t xml:space="preserve"> </w:t>
      </w:r>
      <w:r>
        <w:t>store,</w:t>
      </w:r>
      <w:r w:rsidR="0039634A">
        <w:t xml:space="preserve"> </w:t>
      </w:r>
      <w:r>
        <w:t>you</w:t>
      </w:r>
      <w:r w:rsidR="0039634A">
        <w:t xml:space="preserve"> </w:t>
      </w:r>
      <w:r>
        <w:t>see</w:t>
      </w:r>
      <w:r w:rsidR="0039634A">
        <w:t xml:space="preserve"> </w:t>
      </w:r>
      <w:r>
        <w:t>certificate</w:t>
      </w:r>
      <w:r w:rsidR="0039634A">
        <w:t xml:space="preserve"> </w:t>
      </w:r>
      <w:r>
        <w:t>errors</w:t>
      </w:r>
      <w:r w:rsidR="0039634A">
        <w:t xml:space="preserve"> </w:t>
      </w:r>
      <w:r>
        <w:t>when</w:t>
      </w:r>
      <w:r w:rsidR="0039634A">
        <w:t xml:space="preserve"> </w:t>
      </w:r>
      <w:r>
        <w:t>navigating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service.</w:t>
      </w:r>
    </w:p>
    <w:p w14:paraId="00A06D18" w14:textId="31359B0C" w:rsidR="00E3446A" w:rsidRDefault="00E3446A" w:rsidP="009B62AC">
      <w:pPr>
        <w:pStyle w:val="NormalPACKT"/>
      </w:pPr>
      <w:r>
        <w:t>If</w:t>
      </w:r>
      <w:r w:rsidR="0039634A">
        <w:t xml:space="preserve"> </w:t>
      </w:r>
      <w:r>
        <w:t>you</w:t>
      </w:r>
      <w:r w:rsidR="0039634A">
        <w:t xml:space="preserve"> </w:t>
      </w: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step</w:t>
      </w:r>
      <w:r w:rsidR="0039634A">
        <w:t xml:space="preserve"> </w:t>
      </w:r>
      <w:r>
        <w:t>on</w:t>
      </w:r>
      <w:r w:rsidR="0039634A">
        <w:t xml:space="preserve"> </w:t>
      </w:r>
      <w:r>
        <w:t>another</w:t>
      </w:r>
      <w:r w:rsidR="0039634A">
        <w:t xml:space="preserve"> </w:t>
      </w:r>
      <w:r>
        <w:t>computer,</w:t>
      </w:r>
      <w:r w:rsidR="0039634A">
        <w:t xml:space="preserve"> </w:t>
      </w:r>
      <w:r>
        <w:t>say</w:t>
      </w:r>
      <w:r w:rsidR="0039634A">
        <w:t xml:space="preserve"> </w:t>
      </w:r>
      <w:r w:rsidRPr="000C66E6">
        <w:rPr>
          <w:rStyle w:val="CodeInTextPACKT"/>
        </w:rPr>
        <w:t>DC1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you</w:t>
      </w:r>
      <w:r w:rsidR="0039634A">
        <w:t xml:space="preserve"> </w:t>
      </w:r>
      <w:r>
        <w:t>see</w:t>
      </w:r>
      <w:r w:rsidR="0039634A">
        <w:t xml:space="preserve"> </w:t>
      </w:r>
      <w:r>
        <w:t>a</w:t>
      </w:r>
      <w:r w:rsidR="0039634A">
        <w:t xml:space="preserve"> </w:t>
      </w:r>
      <w:r>
        <w:t>certificate</w:t>
      </w:r>
      <w:r w:rsidR="0039634A">
        <w:t xml:space="preserve"> </w:t>
      </w:r>
      <w:r>
        <w:t>error,</w:t>
      </w:r>
      <w:r w:rsidR="0039634A">
        <w:t xml:space="preserve"> </w:t>
      </w:r>
      <w:r>
        <w:t>since</w:t>
      </w:r>
      <w:r w:rsidR="0039634A">
        <w:t xml:space="preserve"> </w:t>
      </w:r>
      <w:r>
        <w:t>that</w:t>
      </w:r>
      <w:r w:rsidR="0039634A">
        <w:t xml:space="preserve"> </w:t>
      </w:r>
      <w:r>
        <w:t>computer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trust</w:t>
      </w:r>
      <w:r w:rsidR="0039634A">
        <w:t xml:space="preserve"> </w:t>
      </w:r>
      <w:r>
        <w:t>the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certificate.</w:t>
      </w:r>
    </w:p>
    <w:p w14:paraId="17CDE666" w14:textId="54A52A30" w:rsidR="00E3446A" w:rsidRPr="00490C0B" w:rsidRDefault="00E3446A" w:rsidP="00490C0B">
      <w:pPr>
        <w:pStyle w:val="Heading1"/>
      </w:pPr>
      <w:r w:rsidRPr="00490C0B">
        <w:lastRenderedPageBreak/>
        <w:t>Using</w:t>
      </w:r>
      <w:r w:rsidR="0039634A">
        <w:t xml:space="preserve"> </w:t>
      </w:r>
      <w:r w:rsidRPr="00490C0B">
        <w:t>DSC</w:t>
      </w:r>
      <w:r w:rsidR="0039634A">
        <w:t xml:space="preserve"> </w:t>
      </w:r>
      <w:r w:rsidRPr="00490C0B">
        <w:t>partial</w:t>
      </w:r>
      <w:r w:rsidR="0039634A">
        <w:t xml:space="preserve"> </w:t>
      </w:r>
      <w:r w:rsidRPr="00490C0B">
        <w:t>configurations</w:t>
      </w:r>
    </w:p>
    <w:p w14:paraId="510C988B" w14:textId="260000AC" w:rsidR="00E3446A" w:rsidRDefault="00E3446A" w:rsidP="009B62AC">
      <w:pPr>
        <w:pStyle w:val="NormalPACKT"/>
      </w:pPr>
      <w:r>
        <w:t>PowerShell</w:t>
      </w:r>
      <w:r w:rsidR="0039634A">
        <w:t xml:space="preserve"> </w:t>
      </w:r>
      <w:r>
        <w:t>V5</w:t>
      </w:r>
      <w:r w:rsidR="0039634A">
        <w:t xml:space="preserve"> </w:t>
      </w:r>
      <w:r>
        <w:t>introduced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extension</w:t>
      </w:r>
      <w:r w:rsidR="0039634A">
        <w:t xml:space="preserve"> </w:t>
      </w:r>
      <w:r>
        <w:t>to</w:t>
      </w:r>
      <w:r w:rsidR="0039634A">
        <w:t xml:space="preserve"> </w:t>
      </w:r>
      <w:r>
        <w:t>DSC</w:t>
      </w:r>
      <w:r w:rsidR="0039634A">
        <w:t xml:space="preserve"> </w:t>
      </w:r>
      <w:r>
        <w:t>known</w:t>
      </w:r>
      <w:r w:rsidR="0039634A">
        <w:t xml:space="preserve"> </w:t>
      </w:r>
      <w:r>
        <w:t>as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  <w:r w:rsidR="0039634A">
        <w:t xml:space="preserve"> </w:t>
      </w:r>
      <w:r>
        <w:t>A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is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that</w:t>
      </w:r>
      <w:r w:rsidR="0039634A">
        <w:t xml:space="preserve"> </w:t>
      </w:r>
      <w:r>
        <w:t>makes</w:t>
      </w:r>
      <w:r w:rsidR="0039634A">
        <w:t xml:space="preserve"> </w:t>
      </w:r>
      <w:r>
        <w:t>up</w:t>
      </w:r>
      <w:r w:rsidR="0039634A">
        <w:t xml:space="preserve"> </w:t>
      </w:r>
      <w:r>
        <w:t>part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given</w:t>
      </w:r>
      <w:r w:rsidR="0039634A">
        <w:t xml:space="preserve"> </w:t>
      </w:r>
      <w:r>
        <w:t>node's</w:t>
      </w:r>
      <w:r w:rsidR="0039634A">
        <w:t xml:space="preserve"> </w:t>
      </w:r>
      <w:r>
        <w:t>overall</w:t>
      </w:r>
      <w:r w:rsidR="0039634A">
        <w:t xml:space="preserve"> </w:t>
      </w:r>
      <w:r>
        <w:t>desired</w:t>
      </w:r>
      <w:r w:rsidR="0039634A">
        <w:t xml:space="preserve"> </w:t>
      </w:r>
      <w:r>
        <w:t>state.</w:t>
      </w:r>
      <w:r w:rsidR="0039634A">
        <w:t xml:space="preserve"> </w:t>
      </w:r>
      <w:r>
        <w:t>Each</w:t>
      </w:r>
      <w:r w:rsidR="0039634A">
        <w:t xml:space="preserve"> </w:t>
      </w:r>
      <w:r>
        <w:t>node</w:t>
      </w:r>
      <w:r w:rsidR="0039634A">
        <w:t xml:space="preserve"> </w:t>
      </w:r>
      <w:r>
        <w:t>can</w:t>
      </w:r>
      <w:r w:rsidR="0039634A">
        <w:t xml:space="preserve"> </w:t>
      </w:r>
      <w:r>
        <w:t>then</w:t>
      </w:r>
      <w:r w:rsidR="0039634A">
        <w:t xml:space="preserve"> </w:t>
      </w:r>
      <w:r>
        <w:t>pull</w:t>
      </w:r>
      <w:r w:rsidR="0039634A">
        <w:t xml:space="preserve"> </w:t>
      </w:r>
      <w:r>
        <w:t>(and</w:t>
      </w:r>
      <w:r w:rsidR="0039634A">
        <w:t xml:space="preserve"> </w:t>
      </w:r>
      <w:r>
        <w:t>apply)</w:t>
      </w:r>
      <w:r w:rsidR="0039634A">
        <w:t xml:space="preserve"> </w:t>
      </w:r>
      <w:r>
        <w:t>some</w:t>
      </w:r>
      <w:r w:rsidR="0039634A">
        <w:t xml:space="preserve"> </w:t>
      </w:r>
      <w:r>
        <w:t>or</w:t>
      </w:r>
      <w:r w:rsidR="0039634A">
        <w:t xml:space="preserve"> </w:t>
      </w:r>
      <w:r>
        <w:t>all</w:t>
      </w:r>
      <w:r w:rsidR="0039634A">
        <w:t xml:space="preserve"> </w:t>
      </w:r>
      <w:r>
        <w:t>of</w:t>
      </w:r>
      <w:r w:rsidR="0039634A">
        <w:t xml:space="preserve"> </w:t>
      </w:r>
      <w:r>
        <w:t>those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</w:p>
    <w:p w14:paraId="6B44DCE4" w14:textId="60782543" w:rsidR="00E3446A" w:rsidRDefault="00E3446A" w:rsidP="009B62AC">
      <w:pPr>
        <w:pStyle w:val="NormalPACKT"/>
      </w:pP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allow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share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</w:t>
      </w:r>
      <w:r w:rsidR="0039634A">
        <w:t xml:space="preserve"> </w:t>
      </w:r>
      <w:r>
        <w:t>between</w:t>
      </w:r>
      <w:r w:rsidR="0039634A">
        <w:t xml:space="preserve"> </w:t>
      </w:r>
      <w:r>
        <w:t>multiple</w:t>
      </w:r>
      <w:r w:rsidR="0039634A">
        <w:t xml:space="preserve"> </w:t>
      </w:r>
      <w:r>
        <w:t>teams.</w:t>
      </w:r>
      <w:r w:rsidR="0039634A">
        <w:t xml:space="preserve"> </w:t>
      </w:r>
      <w:r>
        <w:t>For</w:t>
      </w:r>
      <w:r w:rsidR="0039634A">
        <w:t xml:space="preserve"> </w:t>
      </w:r>
      <w:r>
        <w:t>example,</w:t>
      </w:r>
      <w:r w:rsidR="0039634A">
        <w:t xml:space="preserve"> </w:t>
      </w:r>
      <w:r>
        <w:t>you</w:t>
      </w:r>
      <w:r w:rsidR="0039634A">
        <w:t xml:space="preserve"> </w:t>
      </w:r>
      <w:r>
        <w:t>might</w:t>
      </w:r>
      <w:r w:rsidR="0039634A">
        <w:t xml:space="preserve"> </w:t>
      </w:r>
      <w:r>
        <w:t>want</w:t>
      </w:r>
      <w:r w:rsidR="0039634A">
        <w:t xml:space="preserve"> </w:t>
      </w:r>
      <w:r>
        <w:t>the</w:t>
      </w:r>
      <w:r w:rsidR="0039634A">
        <w:t xml:space="preserve"> </w:t>
      </w:r>
      <w:r>
        <w:t>central</w:t>
      </w:r>
      <w:r w:rsidR="0039634A">
        <w:t xml:space="preserve"> </w:t>
      </w:r>
      <w:r>
        <w:t>IT</w:t>
      </w:r>
      <w:r w:rsidR="0039634A">
        <w:t xml:space="preserve"> </w:t>
      </w:r>
      <w:r>
        <w:t>team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the</w:t>
      </w:r>
      <w:r w:rsidR="0039634A">
        <w:t xml:space="preserve"> </w:t>
      </w:r>
      <w:r>
        <w:t>basic</w:t>
      </w:r>
      <w:r w:rsidR="0039634A">
        <w:t xml:space="preserve"> </w:t>
      </w:r>
      <w:r>
        <w:t>configuration</w:t>
      </w:r>
      <w:r w:rsidR="0039634A">
        <w:t xml:space="preserve"> </w:t>
      </w:r>
      <w:r>
        <w:t>of</w:t>
      </w:r>
      <w:r w:rsidR="0039634A">
        <w:t xml:space="preserve"> </w:t>
      </w:r>
      <w:r>
        <w:t>a</w:t>
      </w:r>
      <w:r w:rsidR="0039634A">
        <w:t xml:space="preserve"> </w:t>
      </w:r>
      <w:r>
        <w:t>node.</w:t>
      </w:r>
      <w:r w:rsidR="0039634A">
        <w:t xml:space="preserve"> </w:t>
      </w:r>
      <w:r>
        <w:t>Another</w:t>
      </w:r>
      <w:r w:rsidR="0039634A">
        <w:t xml:space="preserve"> </w:t>
      </w:r>
      <w:r>
        <w:t>team</w:t>
      </w:r>
      <w:r w:rsidR="0039634A">
        <w:t xml:space="preserve"> </w:t>
      </w:r>
      <w:r>
        <w:t>could</w:t>
      </w:r>
      <w:r w:rsidR="0039634A">
        <w:t xml:space="preserve"> </w:t>
      </w:r>
      <w:r>
        <w:t>be</w:t>
      </w:r>
      <w:r w:rsidR="0039634A">
        <w:t xml:space="preserve"> </w:t>
      </w:r>
      <w:r>
        <w:t>responsible</w:t>
      </w:r>
      <w:r w:rsidR="0039634A">
        <w:t xml:space="preserve"> </w:t>
      </w:r>
      <w:r>
        <w:t>for</w:t>
      </w:r>
      <w:r w:rsidR="0039634A">
        <w:t xml:space="preserve"> </w:t>
      </w:r>
      <w:r>
        <w:t>deploying</w:t>
      </w:r>
      <w:r w:rsidR="0039634A">
        <w:t xml:space="preserve"> </w:t>
      </w:r>
      <w:r>
        <w:t>a</w:t>
      </w:r>
      <w:r w:rsidR="0039634A">
        <w:t xml:space="preserve"> </w:t>
      </w:r>
      <w:r>
        <w:t>web</w:t>
      </w:r>
      <w:r w:rsidR="0039634A">
        <w:t xml:space="preserve"> </w:t>
      </w:r>
      <w:r>
        <w:t>application</w:t>
      </w:r>
      <w:r w:rsidR="0039634A">
        <w:t xml:space="preserve"> </w:t>
      </w:r>
      <w:r>
        <w:t>to</w:t>
      </w:r>
      <w:r w:rsidR="0039634A">
        <w:t xml:space="preserve"> </w:t>
      </w:r>
      <w:r>
        <w:t>that</w:t>
      </w:r>
      <w:r w:rsidR="0039634A">
        <w:t xml:space="preserve"> </w:t>
      </w:r>
      <w:r>
        <w:t>same</w:t>
      </w:r>
      <w:r w:rsidR="0039634A">
        <w:t xml:space="preserve"> </w:t>
      </w:r>
      <w:r>
        <w:t>node.</w:t>
      </w:r>
      <w:r w:rsidR="0039634A">
        <w:t xml:space="preserve"> </w:t>
      </w:r>
      <w:r>
        <w:t>The</w:t>
      </w:r>
      <w:r w:rsidR="0039634A">
        <w:t xml:space="preserve"> </w:t>
      </w:r>
      <w:r>
        <w:t>alternative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have</w:t>
      </w:r>
      <w:r w:rsidR="0039634A">
        <w:t xml:space="preserve"> </w:t>
      </w:r>
      <w:r>
        <w:t>a</w:t>
      </w:r>
      <w:r w:rsidR="0039634A">
        <w:t xml:space="preserve"> </w:t>
      </w:r>
      <w:r>
        <w:t>single</w:t>
      </w:r>
      <w:r w:rsidR="0039634A">
        <w:t xml:space="preserve"> </w:t>
      </w:r>
      <w:r>
        <w:t>MOF</w:t>
      </w:r>
      <w:r w:rsidR="0039634A">
        <w:t xml:space="preserve"> </w:t>
      </w:r>
      <w:r>
        <w:t>document</w:t>
      </w:r>
      <w:r w:rsidR="0039634A">
        <w:t xml:space="preserve"> </w:t>
      </w:r>
      <w:r>
        <w:t>fully</w:t>
      </w:r>
      <w:r w:rsidR="0039634A">
        <w:t xml:space="preserve"> </w:t>
      </w:r>
      <w:r>
        <w:t>describing</w:t>
      </w:r>
      <w:r w:rsidR="0039634A">
        <w:t xml:space="preserve"> </w:t>
      </w:r>
      <w:r>
        <w:t>a</w:t>
      </w:r>
      <w:r w:rsidR="0039634A">
        <w:t xml:space="preserve"> </w:t>
      </w:r>
      <w:r>
        <w:t>node's</w:t>
      </w:r>
      <w:r w:rsidR="0039634A">
        <w:t xml:space="preserve"> </w:t>
      </w:r>
      <w:r>
        <w:t>desired</w:t>
      </w:r>
      <w:r w:rsidR="0039634A">
        <w:t xml:space="preserve"> </w:t>
      </w:r>
      <w:r>
        <w:t>state,</w:t>
      </w:r>
      <w:r w:rsidR="0039634A">
        <w:t xml:space="preserve"> </w:t>
      </w:r>
      <w:r>
        <w:t>which</w:t>
      </w:r>
      <w:r w:rsidR="0039634A">
        <w:t xml:space="preserve"> </w:t>
      </w:r>
      <w:r>
        <w:t>can</w:t>
      </w:r>
      <w:r w:rsidR="0039634A">
        <w:t xml:space="preserve"> </w:t>
      </w:r>
      <w:r>
        <w:t>be</w:t>
      </w:r>
      <w:r w:rsidR="0039634A">
        <w:t xml:space="preserve"> </w:t>
      </w:r>
      <w:r>
        <w:t>organizationally</w:t>
      </w:r>
      <w:r w:rsidR="0039634A">
        <w:t xml:space="preserve"> </w:t>
      </w:r>
      <w:r>
        <w:t>challenging.</w:t>
      </w:r>
    </w:p>
    <w:p w14:paraId="4BDB1335" w14:textId="74099896" w:rsidR="00E3446A" w:rsidRDefault="00E3446A" w:rsidP="009B62AC">
      <w:pPr>
        <w:pStyle w:val="NormalPACKT"/>
      </w:pPr>
      <w:r>
        <w:t>To</w:t>
      </w:r>
      <w:r w:rsidR="0039634A">
        <w:t xml:space="preserve"> </w:t>
      </w:r>
      <w:r>
        <w:t>support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>
        <w:t>a</w:t>
      </w:r>
      <w:r w:rsidR="0039634A">
        <w:t xml:space="preserve"> </w:t>
      </w:r>
      <w:r>
        <w:t>node's</w:t>
      </w:r>
      <w:r w:rsidR="0039634A">
        <w:t xml:space="preserve"> </w:t>
      </w:r>
      <w:r>
        <w:t>LCM</w:t>
      </w:r>
      <w:r w:rsidR="0039634A">
        <w:t xml:space="preserve"> </w:t>
      </w:r>
      <w:r>
        <w:t>to</w:t>
      </w:r>
      <w:r w:rsidR="0039634A">
        <w:t xml:space="preserve"> </w:t>
      </w:r>
      <w:r>
        <w:t>define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should</w:t>
      </w:r>
      <w:r w:rsidR="0039634A">
        <w:t xml:space="preserve"> </w:t>
      </w:r>
      <w:r>
        <w:t>pull</w:t>
      </w:r>
      <w:r w:rsidR="0039634A">
        <w:t xml:space="preserve"> </w:t>
      </w:r>
      <w:r>
        <w:t>and</w:t>
      </w:r>
      <w:r w:rsidR="0039634A">
        <w:t xml:space="preserve"> </w:t>
      </w:r>
      <w:r>
        <w:t>how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configured.</w:t>
      </w:r>
      <w:r w:rsidR="0039634A">
        <w:t xml:space="preserve"> </w:t>
      </w:r>
      <w:r>
        <w:t>Each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can</w:t>
      </w:r>
      <w:r w:rsidR="0039634A">
        <w:t xml:space="preserve"> </w:t>
      </w:r>
      <w:r>
        <w:t>be</w:t>
      </w:r>
      <w:r w:rsidR="0039634A">
        <w:t xml:space="preserve"> </w:t>
      </w:r>
      <w:r>
        <w:t>either</w:t>
      </w:r>
      <w:r w:rsidR="0039634A">
        <w:t xml:space="preserve"> </w:t>
      </w:r>
      <w:r>
        <w:t>pushed</w:t>
      </w:r>
      <w:r w:rsidR="0039634A">
        <w:t xml:space="preserve"> </w:t>
      </w:r>
      <w:r>
        <w:t>or</w:t>
      </w:r>
      <w:r w:rsidR="0039634A">
        <w:t xml:space="preserve"> </w:t>
      </w:r>
      <w:r>
        <w:t>pulled</w:t>
      </w:r>
      <w:r w:rsidR="0039634A">
        <w:t xml:space="preserve"> </w:t>
      </w:r>
      <w:r>
        <w:t>as</w:t>
      </w:r>
      <w:r w:rsidR="0039634A">
        <w:t xml:space="preserve"> </w:t>
      </w:r>
      <w:r>
        <w:t>appropriate.</w:t>
      </w:r>
      <w:r w:rsidR="0039634A">
        <w:t xml:space="preserve"> </w:t>
      </w:r>
      <w:r>
        <w:t>This</w:t>
      </w:r>
      <w:r w:rsidR="0039634A">
        <w:t xml:space="preserve"> </w:t>
      </w:r>
      <w:r>
        <w:t>provides</w:t>
      </w:r>
      <w:r w:rsidR="0039634A">
        <w:t xml:space="preserve"> </w:t>
      </w:r>
      <w:r>
        <w:t>considerable</w:t>
      </w:r>
      <w:r w:rsidR="0039634A">
        <w:t xml:space="preserve"> </w:t>
      </w:r>
      <w:r>
        <w:t>flexibility</w:t>
      </w:r>
      <w:r w:rsidR="0039634A">
        <w:t xml:space="preserve"> </w:t>
      </w:r>
      <w:r>
        <w:t>in</w:t>
      </w:r>
      <w:r w:rsidR="0039634A">
        <w:t xml:space="preserve"> </w:t>
      </w:r>
      <w:r>
        <w:t>deploying</w:t>
      </w:r>
      <w:r w:rsidR="0039634A">
        <w:t xml:space="preserve"> </w:t>
      </w:r>
      <w:r>
        <w:t>DSC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</w:p>
    <w:p w14:paraId="2E7CC62D" w14:textId="04C8B523" w:rsidR="00E3446A" w:rsidRDefault="00E3446A" w:rsidP="009B62AC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</w:p>
    <w:p w14:paraId="03CB71BC" w14:textId="174E72DC" w:rsidR="00E3446A" w:rsidRPr="00490C0B" w:rsidRDefault="00E3446A" w:rsidP="00490C0B">
      <w:pPr>
        <w:pStyle w:val="Heading2"/>
      </w:pPr>
      <w:r w:rsidRPr="00490C0B">
        <w:t>Getting</w:t>
      </w:r>
      <w:r w:rsidR="0039634A">
        <w:t xml:space="preserve"> </w:t>
      </w:r>
      <w:r w:rsidRPr="00490C0B">
        <w:t>ready</w:t>
      </w:r>
    </w:p>
    <w:p w14:paraId="2ED6F46B" w14:textId="4293FDA9" w:rsidR="00E3446A" w:rsidRDefault="00E3446A" w:rsidP="009B62AC">
      <w:pPr>
        <w:pStyle w:val="NormalPACKT"/>
      </w:pP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two</w:t>
      </w:r>
      <w:r w:rsidR="0039634A">
        <w:t xml:space="preserve"> </w:t>
      </w:r>
      <w:r>
        <w:t>servers,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you</w:t>
      </w:r>
      <w:r w:rsidR="0039634A">
        <w:t xml:space="preserve"> </w:t>
      </w:r>
      <w:r>
        <w:t>used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other</w:t>
      </w:r>
      <w:r w:rsidR="0039634A">
        <w:t xml:space="preserve"> </w:t>
      </w:r>
      <w:r>
        <w:t>recipes</w:t>
      </w:r>
      <w:r w:rsidR="0039634A">
        <w:t xml:space="preserve"> </w:t>
      </w:r>
      <w:r>
        <w:t>in</w:t>
      </w:r>
      <w:r w:rsidR="0039634A">
        <w:t xml:space="preserve"> </w:t>
      </w:r>
      <w:r>
        <w:t>this</w:t>
      </w:r>
      <w:r w:rsidR="0039634A">
        <w:t xml:space="preserve"> </w:t>
      </w:r>
      <w:r>
        <w:t>chapter.</w:t>
      </w:r>
    </w:p>
    <w:p w14:paraId="076B6C6A" w14:textId="5C2AA9F3" w:rsidR="00E3446A" w:rsidRPr="00490C0B" w:rsidRDefault="00E3446A" w:rsidP="00490C0B">
      <w:pPr>
        <w:pStyle w:val="Heading2"/>
      </w:pPr>
      <w:r w:rsidRPr="00490C0B">
        <w:t>How</w:t>
      </w:r>
      <w:r w:rsidR="0039634A">
        <w:t xml:space="preserve"> </w:t>
      </w:r>
      <w:r w:rsidRPr="00490C0B">
        <w:t>to</w:t>
      </w:r>
      <w:r w:rsidR="0039634A">
        <w:t xml:space="preserve"> </w:t>
      </w:r>
      <w:r w:rsidRPr="00490C0B">
        <w:t>do</w:t>
      </w:r>
      <w:r w:rsidR="0039634A">
        <w:t xml:space="preserve"> </w:t>
      </w:r>
      <w:r w:rsidRPr="00490C0B">
        <w:t>it…</w:t>
      </w:r>
    </w:p>
    <w:p w14:paraId="3F2AD32F" w14:textId="5173EC76" w:rsidR="00E3446A" w:rsidRDefault="00E3446A" w:rsidP="009B62AC">
      <w:pPr>
        <w:pStyle w:val="NumberedBulletPACKT"/>
        <w:numPr>
          <w:ilvl w:val="0"/>
          <w:numId w:val="14"/>
        </w:numPr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certificates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FQDN</w:t>
      </w:r>
      <w:r w:rsidR="0039634A">
        <w:t xml:space="preserve"> </w:t>
      </w:r>
      <w:proofErr w:type="gramStart"/>
      <w:r w:rsidRPr="000C66E6">
        <w:rPr>
          <w:rStyle w:val="CodeInTextPACKT"/>
        </w:rPr>
        <w:t>SRV1.Reskit.Org</w:t>
      </w:r>
      <w:proofErr w:type="gramEnd"/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8F48026" w14:textId="3A1EFE61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Cert:\</w:t>
      </w:r>
      <w:proofErr w:type="spellStart"/>
      <w:r>
        <w:t>LocalMachine</w:t>
      </w:r>
      <w:proofErr w:type="spellEnd"/>
      <w:r>
        <w:t>\root</w:t>
      </w:r>
      <w:r w:rsidR="0039634A">
        <w:t xml:space="preserve"> </w:t>
      </w:r>
      <w:r>
        <w:t>|</w:t>
      </w:r>
    </w:p>
    <w:p w14:paraId="06E515FD" w14:textId="1A288E3B" w:rsidR="00E3446A" w:rsidRDefault="0039634A" w:rsidP="00330CB2">
      <w:pPr>
        <w:pStyle w:val="CodeWithinBulletsEndPACKT"/>
      </w:pPr>
      <w:r>
        <w:t xml:space="preserve">  </w:t>
      </w:r>
      <w:r w:rsidR="00E3446A">
        <w:t>Where</w:t>
      </w:r>
      <w:r>
        <w:t xml:space="preserve"> </w:t>
      </w:r>
      <w:r w:rsidR="00E3446A">
        <w:t>Subject</w:t>
      </w:r>
      <w:r>
        <w:t xml:space="preserve"> </w:t>
      </w:r>
      <w:r w:rsidR="00E3446A">
        <w:t>-EQ</w:t>
      </w:r>
      <w:r>
        <w:t xml:space="preserve"> </w:t>
      </w:r>
      <w:r w:rsidR="00E3446A">
        <w:t>'</w:t>
      </w:r>
      <w:proofErr w:type="gramStart"/>
      <w:r w:rsidR="00E3446A">
        <w:t>CN=SRV1.Reskit.Org</w:t>
      </w:r>
      <w:proofErr w:type="gramEnd"/>
      <w:r w:rsidR="00E3446A">
        <w:t>'</w:t>
      </w:r>
      <w:r>
        <w:t xml:space="preserve"> </w:t>
      </w:r>
      <w:r w:rsidR="00E3446A">
        <w:t>|</w:t>
      </w:r>
      <w:r>
        <w:t xml:space="preserve"> </w:t>
      </w:r>
    </w:p>
    <w:p w14:paraId="1D8938C5" w14:textId="4DF1C1F7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-Force</w:t>
      </w:r>
    </w:p>
    <w:p w14:paraId="34539756" w14:textId="523C685C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Cert:\</w:t>
      </w:r>
      <w:proofErr w:type="spellStart"/>
      <w:r>
        <w:t>LocalMachine</w:t>
      </w:r>
      <w:proofErr w:type="spellEnd"/>
      <w:r>
        <w:t>\my</w:t>
      </w:r>
      <w:r w:rsidR="0039634A">
        <w:t xml:space="preserve"> </w:t>
      </w:r>
      <w:r>
        <w:t>|</w:t>
      </w:r>
    </w:p>
    <w:p w14:paraId="05E199CF" w14:textId="5CA9EA77" w:rsidR="00E3446A" w:rsidRDefault="0039634A" w:rsidP="00330CB2">
      <w:pPr>
        <w:pStyle w:val="CodeWithinBulletsEndPACKT"/>
      </w:pPr>
      <w:r>
        <w:t xml:space="preserve">  </w:t>
      </w:r>
      <w:r w:rsidR="00E3446A">
        <w:t>Where</w:t>
      </w:r>
      <w:r>
        <w:t xml:space="preserve"> </w:t>
      </w:r>
      <w:r w:rsidR="00E3446A">
        <w:t>Subject</w:t>
      </w:r>
      <w:r>
        <w:t xml:space="preserve"> </w:t>
      </w:r>
      <w:r w:rsidR="00E3446A">
        <w:t>-EQ</w:t>
      </w:r>
      <w:r>
        <w:t xml:space="preserve"> </w:t>
      </w:r>
      <w:r w:rsidR="00E3446A">
        <w:t>'</w:t>
      </w:r>
      <w:proofErr w:type="gramStart"/>
      <w:r w:rsidR="00E3446A">
        <w:t>CN=SRV1.Reskit.Org</w:t>
      </w:r>
      <w:proofErr w:type="gramEnd"/>
      <w:r w:rsidR="00E3446A">
        <w:t>'</w:t>
      </w:r>
      <w:r>
        <w:t xml:space="preserve"> </w:t>
      </w:r>
      <w:r w:rsidR="00E3446A">
        <w:t>|</w:t>
      </w:r>
      <w:r>
        <w:t xml:space="preserve"> </w:t>
      </w:r>
    </w:p>
    <w:p w14:paraId="3AD64C54" w14:textId="162F9773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-Force</w:t>
      </w:r>
    </w:p>
    <w:p w14:paraId="4A3AF9D9" w14:textId="6F6C9A97" w:rsidR="00E3446A" w:rsidRDefault="00E3446A" w:rsidP="00330CB2">
      <w:pPr>
        <w:pStyle w:val="CodeWithinBulletsEndPACKT"/>
      </w:pPr>
      <w:r>
        <w:t>$CHT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538FD0AC" w14:textId="3E8D0DA0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CertStoreLocation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'Cert:\</w:t>
      </w:r>
      <w:proofErr w:type="spellStart"/>
      <w:r w:rsidR="00E3446A">
        <w:t>LocalMachine</w:t>
      </w:r>
      <w:proofErr w:type="spellEnd"/>
      <w:r w:rsidR="00E3446A">
        <w:t>\MY'</w:t>
      </w:r>
    </w:p>
    <w:p w14:paraId="4F454454" w14:textId="757172D2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DnsName</w:t>
      </w:r>
      <w:proofErr w:type="spellEnd"/>
      <w:r>
        <w:t xml:space="preserve">          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</w:p>
    <w:p w14:paraId="2F5B2F4C" w14:textId="77777777" w:rsidR="00E3446A" w:rsidRDefault="00E3446A" w:rsidP="00330CB2">
      <w:pPr>
        <w:pStyle w:val="CodeWithinBulletsEndPACKT"/>
      </w:pPr>
      <w:r>
        <w:t>}</w:t>
      </w:r>
    </w:p>
    <w:p w14:paraId="583235D9" w14:textId="139E8BDD" w:rsidR="00E3446A" w:rsidRDefault="00E3446A" w:rsidP="00330CB2">
      <w:pPr>
        <w:pStyle w:val="CodeWithinBulletsEndPACKT"/>
      </w:pPr>
      <w:r>
        <w:t>$</w:t>
      </w:r>
      <w:proofErr w:type="spellStart"/>
      <w:r>
        <w:t>DscCert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r>
        <w:t>New-</w:t>
      </w:r>
      <w:proofErr w:type="spellStart"/>
      <w:r>
        <w:t>SelfSignedCertificate</w:t>
      </w:r>
      <w:proofErr w:type="spellEnd"/>
      <w:r w:rsidR="0039634A">
        <w:t xml:space="preserve"> </w:t>
      </w:r>
      <w:r>
        <w:t>@CHT</w:t>
      </w:r>
    </w:p>
    <w:p w14:paraId="1948AB5D" w14:textId="64A28E6D" w:rsidR="00E3446A" w:rsidRDefault="00E3446A" w:rsidP="009B62AC">
      <w:pPr>
        <w:pStyle w:val="NumberedBulletPACKT"/>
      </w:pP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root</w:t>
      </w:r>
      <w:r w:rsidR="0039634A">
        <w:t xml:space="preserve"> </w:t>
      </w:r>
      <w:r>
        <w:t>store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3E2C6FC" w14:textId="3204CB87" w:rsidR="00E3446A" w:rsidRDefault="00E3446A" w:rsidP="00330CB2">
      <w:pPr>
        <w:pStyle w:val="CodeWithinBulletsEndPACKT"/>
      </w:pPr>
      <w:r>
        <w:t>$SB1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7DF86DDC" w14:textId="33D1C7E4" w:rsidR="00E3446A" w:rsidRDefault="0039634A" w:rsidP="00330CB2">
      <w:pPr>
        <w:pStyle w:val="CodeWithinBulletsEndPACKT"/>
      </w:pPr>
      <w:r>
        <w:t xml:space="preserve">  </w:t>
      </w:r>
      <w:r w:rsidR="00E3446A">
        <w:t>Param</w:t>
      </w:r>
      <w:r>
        <w:t xml:space="preserve"> </w:t>
      </w:r>
      <w:r w:rsidR="00E3446A">
        <w:t>($</w:t>
      </w:r>
      <w:proofErr w:type="spellStart"/>
      <w:r w:rsidR="00E3446A">
        <w:t>Rootcert</w:t>
      </w:r>
      <w:proofErr w:type="spellEnd"/>
      <w:r w:rsidR="00E3446A">
        <w:t>)</w:t>
      </w:r>
      <w:r>
        <w:t xml:space="preserve"> </w:t>
      </w:r>
    </w:p>
    <w:p w14:paraId="3E9B9997" w14:textId="26DE40F0" w:rsidR="00E3446A" w:rsidRDefault="0039634A" w:rsidP="00330CB2">
      <w:pPr>
        <w:pStyle w:val="CodeWithinBulletsEndPACKT"/>
      </w:pPr>
      <w:r>
        <w:t xml:space="preserve">  </w:t>
      </w:r>
      <w:r w:rsidR="00E3446A">
        <w:t>$C</w:t>
      </w:r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System.Security.Cryptography.X</w:t>
      </w:r>
      <w:proofErr w:type="gramEnd"/>
      <w:r w:rsidR="00E3446A">
        <w:t>509Certificates.X509Store'</w:t>
      </w:r>
    </w:p>
    <w:p w14:paraId="72601BAE" w14:textId="77093AE5" w:rsidR="00E3446A" w:rsidRDefault="0039634A" w:rsidP="00330CB2">
      <w:pPr>
        <w:pStyle w:val="CodeWithinBulletsEndPACKT"/>
      </w:pPr>
      <w:r>
        <w:t xml:space="preserve">  </w:t>
      </w:r>
      <w:r w:rsidR="00E3446A">
        <w:t>$Store</w:t>
      </w:r>
      <w:r>
        <w:t xml:space="preserve"> </w:t>
      </w:r>
      <w:r w:rsidR="00E3446A">
        <w:t>=</w:t>
      </w:r>
      <w:r>
        <w:t xml:space="preserve"> </w:t>
      </w:r>
      <w:r w:rsidR="00E3446A">
        <w:t>New-Object</w:t>
      </w:r>
      <w:r>
        <w:t xml:space="preserve"> </w:t>
      </w:r>
      <w:r w:rsidR="00E3446A">
        <w:t>-TypeName</w:t>
      </w:r>
      <w:r>
        <w:t xml:space="preserve"> </w:t>
      </w:r>
      <w:r w:rsidR="00E3446A">
        <w:t>$C</w:t>
      </w:r>
      <w:r>
        <w:t xml:space="preserve"> </w:t>
      </w:r>
      <w:r w:rsidR="00E3446A">
        <w:t>`</w:t>
      </w:r>
    </w:p>
    <w:p w14:paraId="6C12DCA4" w14:textId="34F8CAAF" w:rsidR="00E3446A" w:rsidRDefault="0039634A" w:rsidP="00330CB2">
      <w:pPr>
        <w:pStyle w:val="CodeWithinBulletsEndPACKT"/>
      </w:pPr>
      <w:r>
        <w:t xml:space="preserve">                      </w:t>
      </w:r>
      <w:r w:rsidR="00E3446A">
        <w:t>-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'Root','</w:t>
      </w:r>
      <w:proofErr w:type="spellStart"/>
      <w:r w:rsidR="00E3446A">
        <w:t>LocalMachine</w:t>
      </w:r>
      <w:proofErr w:type="spellEnd"/>
      <w:r w:rsidR="00E3446A">
        <w:t>'</w:t>
      </w:r>
    </w:p>
    <w:p w14:paraId="2AA7784A" w14:textId="20921693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Store.Open</w:t>
      </w:r>
      <w:proofErr w:type="spellEnd"/>
      <w:r w:rsidR="00E3446A">
        <w:t>('</w:t>
      </w:r>
      <w:proofErr w:type="spellStart"/>
      <w:r w:rsidR="00E3446A">
        <w:t>ReadWrite</w:t>
      </w:r>
      <w:proofErr w:type="spellEnd"/>
      <w:r w:rsidR="00E3446A">
        <w:t>')</w:t>
      </w:r>
    </w:p>
    <w:p w14:paraId="75BE7A55" w14:textId="34617F06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Store.Add</w:t>
      </w:r>
      <w:proofErr w:type="spellEnd"/>
      <w:r w:rsidR="00E3446A">
        <w:t>($</w:t>
      </w:r>
      <w:proofErr w:type="spellStart"/>
      <w:r w:rsidR="00E3446A">
        <w:t>Rootcert</w:t>
      </w:r>
      <w:proofErr w:type="spellEnd"/>
      <w:r w:rsidR="00E3446A">
        <w:t>)</w:t>
      </w:r>
    </w:p>
    <w:p w14:paraId="27680BB6" w14:textId="457838B0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Store.Close</w:t>
      </w:r>
      <w:proofErr w:type="spellEnd"/>
      <w:r w:rsidR="00E3446A">
        <w:t>()</w:t>
      </w:r>
    </w:p>
    <w:p w14:paraId="5D961045" w14:textId="77777777" w:rsidR="00E3446A" w:rsidRDefault="00E3446A" w:rsidP="00330CB2">
      <w:pPr>
        <w:pStyle w:val="CodeWithinBulletsEndPACKT"/>
      </w:pPr>
      <w:r>
        <w:t>}</w:t>
      </w:r>
    </w:p>
    <w:p w14:paraId="60FB0806" w14:textId="75F1CAE1" w:rsidR="00E3446A" w:rsidRDefault="00E3446A" w:rsidP="00330CB2">
      <w:pPr>
        <w:pStyle w:val="CodeWithinBulletsEndPACKT"/>
      </w:pPr>
      <w:r>
        <w:t>$ICHT1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196FA9AB" w14:textId="7FFA960F" w:rsidR="00E3446A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E3446A">
        <w:t>ScriptBlock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$SB1</w:t>
      </w:r>
      <w:r>
        <w:t xml:space="preserve"> </w:t>
      </w:r>
    </w:p>
    <w:p w14:paraId="6BCCD6A4" w14:textId="231F656A" w:rsidR="00E3446A" w:rsidRDefault="0039634A" w:rsidP="00330CB2">
      <w:pPr>
        <w:pStyle w:val="CodeWithinBulletsEndPACKT"/>
      </w:pPr>
      <w:r>
        <w:lastRenderedPageBreak/>
        <w:t xml:space="preserve">  </w:t>
      </w:r>
      <w:proofErr w:type="spellStart"/>
      <w:r w:rsidR="00E3446A">
        <w:t>ComputerName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SRV2.Reskit.Org</w:t>
      </w:r>
      <w:proofErr w:type="gramEnd"/>
      <w:r w:rsidR="00E3446A">
        <w:t>'</w:t>
      </w:r>
    </w:p>
    <w:p w14:paraId="2C534365" w14:textId="6C03ED64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114D503D" w14:textId="3DA718EE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DscCert</w:t>
      </w:r>
      <w:proofErr w:type="spellEnd"/>
    </w:p>
    <w:p w14:paraId="5E0BDFC4" w14:textId="77777777" w:rsidR="00E3446A" w:rsidRDefault="00E3446A" w:rsidP="00330CB2">
      <w:pPr>
        <w:pStyle w:val="CodeWithinBulletsEndPACKT"/>
      </w:pPr>
      <w:r>
        <w:t>}</w:t>
      </w:r>
    </w:p>
    <w:p w14:paraId="08945778" w14:textId="3811C6E6" w:rsidR="00E3446A" w:rsidRDefault="00E3446A" w:rsidP="00330CB2">
      <w:pPr>
        <w:pStyle w:val="CodeWithinBulletsEndPACKT"/>
      </w:pPr>
      <w:r>
        <w:t>#</w:t>
      </w:r>
      <w:r w:rsidR="0039634A">
        <w:t xml:space="preserve"> </w:t>
      </w:r>
      <w:r>
        <w:t>run</w:t>
      </w:r>
      <w:r w:rsidR="0039634A">
        <w:t xml:space="preserve"> </w:t>
      </w:r>
      <w:r>
        <w:t>script</w:t>
      </w:r>
      <w:r w:rsidR="0039634A">
        <w:t xml:space="preserve"> </w:t>
      </w:r>
      <w:r>
        <w:t>block</w:t>
      </w:r>
      <w:r w:rsidR="0039634A">
        <w:t xml:space="preserve"> </w:t>
      </w:r>
      <w:r>
        <w:t>on</w:t>
      </w:r>
      <w:r w:rsidR="0039634A">
        <w:t xml:space="preserve"> </w:t>
      </w:r>
      <w:r>
        <w:t>SRV2</w:t>
      </w:r>
    </w:p>
    <w:p w14:paraId="3DEC5456" w14:textId="5D66FA8A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@ICHT1</w:t>
      </w:r>
    </w:p>
    <w:p w14:paraId="2E6C347F" w14:textId="21D01244" w:rsidR="00E3446A" w:rsidRDefault="00E3446A" w:rsidP="00330CB2">
      <w:pPr>
        <w:pStyle w:val="CodeWithinBulletsEndPACKT"/>
      </w:pPr>
      <w:r>
        <w:t>#</w:t>
      </w:r>
      <w:r w:rsidR="0039634A">
        <w:t xml:space="preserve"> </w:t>
      </w:r>
      <w:r>
        <w:t>and</w:t>
      </w:r>
      <w:r w:rsidR="0039634A">
        <w:t xml:space="preserve"> </w:t>
      </w:r>
      <w:r>
        <w:t>copy</w:t>
      </w:r>
      <w:r w:rsidR="0039634A">
        <w:t xml:space="preserve"> </w:t>
      </w:r>
      <w:r>
        <w:t>it</w:t>
      </w:r>
      <w:r w:rsidR="0039634A">
        <w:t xml:space="preserve"> </w:t>
      </w:r>
      <w:r>
        <w:t>to</w:t>
      </w:r>
      <w:r w:rsidR="0039634A">
        <w:t xml:space="preserve"> </w:t>
      </w:r>
      <w:r>
        <w:t>root</w:t>
      </w:r>
      <w:r w:rsidR="0039634A">
        <w:t xml:space="preserve"> </w:t>
      </w:r>
      <w:r>
        <w:t>on</w:t>
      </w:r>
      <w:r w:rsidR="0039634A">
        <w:t xml:space="preserve"> </w:t>
      </w:r>
      <w:r>
        <w:t>SRV1</w:t>
      </w:r>
    </w:p>
    <w:p w14:paraId="0826AA08" w14:textId="7442F113" w:rsidR="00E3446A" w:rsidRDefault="00E3446A" w:rsidP="00330CB2">
      <w:pPr>
        <w:pStyle w:val="CodeWithinBulletsEndPACKT"/>
      </w:pPr>
      <w:r>
        <w:t>$ICHT3=</w:t>
      </w:r>
      <w:r w:rsidR="0039634A">
        <w:t xml:space="preserve"> </w:t>
      </w:r>
      <w:proofErr w:type="gramStart"/>
      <w:r>
        <w:t>@{</w:t>
      </w:r>
      <w:proofErr w:type="gramEnd"/>
    </w:p>
    <w:p w14:paraId="4E55A9BB" w14:textId="5570B458" w:rsidR="00E3446A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E3446A">
        <w:t>ScriptBlock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$SB1</w:t>
      </w:r>
      <w:r>
        <w:t xml:space="preserve"> </w:t>
      </w:r>
    </w:p>
    <w:p w14:paraId="475D46F2" w14:textId="5076127C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ComputerName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</w:p>
    <w:p w14:paraId="60778DD9" w14:textId="78A00FEE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6589B929" w14:textId="1A3FEF63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ArgumentList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DscCert</w:t>
      </w:r>
      <w:proofErr w:type="spellEnd"/>
    </w:p>
    <w:p w14:paraId="6F915958" w14:textId="77777777" w:rsidR="00E3446A" w:rsidRDefault="00E3446A" w:rsidP="00330CB2">
      <w:pPr>
        <w:pStyle w:val="CodeWithinBulletsEndPACKT"/>
      </w:pPr>
      <w:r>
        <w:t>}</w:t>
      </w:r>
    </w:p>
    <w:p w14:paraId="361D840C" w14:textId="2F785A6B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@ICHT3</w:t>
      </w:r>
    </w:p>
    <w:p w14:paraId="255F9C99" w14:textId="728F3309" w:rsidR="00E3446A" w:rsidRDefault="00E3446A" w:rsidP="009B62AC">
      <w:pPr>
        <w:pStyle w:val="NumberedBulletPACKT"/>
      </w:pPr>
      <w:r>
        <w:t>Check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root</w:t>
      </w:r>
      <w:r w:rsidR="0039634A">
        <w:t xml:space="preserve"> </w:t>
      </w:r>
      <w:r>
        <w:t>certificate</w:t>
      </w:r>
      <w:r w:rsidR="0039634A">
        <w:t xml:space="preserve"> </w:t>
      </w:r>
      <w:r>
        <w:t>store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6007640F" w14:textId="1DBDCD78" w:rsidR="00E3446A" w:rsidRDefault="00E3446A" w:rsidP="00330CB2">
      <w:pPr>
        <w:pStyle w:val="CodeWithinBulletsEndPACKT"/>
      </w:pPr>
      <w:r>
        <w:t>$SB2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1696826C" w14:textId="76DCD089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ChildItem</w:t>
      </w:r>
      <w:proofErr w:type="spellEnd"/>
      <w:r>
        <w:t xml:space="preserve"> </w:t>
      </w:r>
      <w:r w:rsidR="00E3446A">
        <w:t>Cert:\</w:t>
      </w:r>
      <w:proofErr w:type="spellStart"/>
      <w:r w:rsidR="00E3446A">
        <w:t>LocalMachine</w:t>
      </w:r>
      <w:proofErr w:type="spellEnd"/>
      <w:r w:rsidR="00E3446A">
        <w:t>\root</w:t>
      </w:r>
      <w:r>
        <w:t xml:space="preserve"> </w:t>
      </w:r>
      <w:r w:rsidR="00E3446A">
        <w:t>|</w:t>
      </w:r>
      <w:r>
        <w:t xml:space="preserve"> </w:t>
      </w:r>
    </w:p>
    <w:p w14:paraId="27161D16" w14:textId="1969FC8D" w:rsidR="00E3446A" w:rsidRDefault="0039634A" w:rsidP="00330CB2">
      <w:pPr>
        <w:pStyle w:val="CodeWithinBulletsEndPACKT"/>
      </w:pPr>
      <w:r>
        <w:t xml:space="preserve">    </w:t>
      </w:r>
      <w:r w:rsidR="00E3446A">
        <w:t>Where-Object</w:t>
      </w:r>
      <w:r>
        <w:t xml:space="preserve"> </w:t>
      </w:r>
      <w:r w:rsidR="00E3446A">
        <w:t>Subject</w:t>
      </w:r>
      <w:r>
        <w:t xml:space="preserve"> </w:t>
      </w:r>
      <w:r w:rsidR="00E3446A">
        <w:t>-Match</w:t>
      </w:r>
      <w:r>
        <w:t xml:space="preserve"> </w:t>
      </w:r>
      <w:r w:rsidR="00E3446A">
        <w:t>'</w:t>
      </w:r>
      <w:proofErr w:type="gramStart"/>
      <w:r w:rsidR="00E3446A">
        <w:t>SRV1.Reskit.Org</w:t>
      </w:r>
      <w:proofErr w:type="gramEnd"/>
      <w:r w:rsidR="00E3446A">
        <w:t>'</w:t>
      </w:r>
      <w:r>
        <w:t xml:space="preserve"> </w:t>
      </w:r>
    </w:p>
    <w:p w14:paraId="1666A325" w14:textId="77777777" w:rsidR="00E3446A" w:rsidRDefault="00E3446A" w:rsidP="00330CB2">
      <w:pPr>
        <w:pStyle w:val="CodeWithinBulletsEndPACKT"/>
      </w:pPr>
      <w:r>
        <w:t>}</w:t>
      </w:r>
    </w:p>
    <w:p w14:paraId="7A8D8739" w14:textId="09DDD919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22898C2C" w14:textId="52244A8F" w:rsidR="00E3446A" w:rsidRDefault="00E3446A" w:rsidP="009B62AC">
      <w:pPr>
        <w:pStyle w:val="NumberedBulletPACKT"/>
      </w:pPr>
      <w:r>
        <w:t>Remove</w:t>
      </w:r>
      <w:r w:rsidR="0039634A">
        <w:t xml:space="preserve"> </w:t>
      </w:r>
      <w:r>
        <w:t>the</w:t>
      </w:r>
      <w:r w:rsidR="0039634A">
        <w:t xml:space="preserve"> </w:t>
      </w:r>
      <w:r>
        <w:t>existing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11D32E35" w14:textId="3553BC2E" w:rsidR="00E3446A" w:rsidRDefault="00E3446A" w:rsidP="00330CB2">
      <w:pPr>
        <w:pStyle w:val="CodeWithinBulletsEndPACKT"/>
      </w:pPr>
      <w:r>
        <w:t>$SB3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6DA05FE6" w14:textId="5C97C90A" w:rsidR="00E3446A" w:rsidRDefault="0039634A" w:rsidP="00330CB2">
      <w:pPr>
        <w:pStyle w:val="CodeWithinBulletsEndPACKT"/>
      </w:pPr>
      <w:r>
        <w:t xml:space="preserve">  </w:t>
      </w:r>
      <w:r w:rsidR="00E3446A">
        <w:t>$RIHT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3C8BE0AF" w14:textId="2684B383" w:rsidR="00E3446A" w:rsidRDefault="0039634A" w:rsidP="00330CB2">
      <w:pPr>
        <w:pStyle w:val="CodeWithinBulletsEndPACKT"/>
      </w:pPr>
      <w:r>
        <w:t xml:space="preserve">    </w:t>
      </w:r>
      <w:r w:rsidR="00E3446A">
        <w:t>Path</w:t>
      </w:r>
      <w:r>
        <w:t xml:space="preserve">        </w:t>
      </w:r>
      <w:r w:rsidR="00E3446A">
        <w:t>=</w:t>
      </w:r>
      <w:r>
        <w:t xml:space="preserve"> </w:t>
      </w:r>
      <w:r w:rsidR="00E3446A">
        <w:t>'C:\Windows\System32\configuration\*.</w:t>
      </w:r>
      <w:proofErr w:type="spellStart"/>
      <w:r w:rsidR="00E3446A">
        <w:t>mof</w:t>
      </w:r>
      <w:proofErr w:type="spellEnd"/>
      <w:r w:rsidR="00E3446A">
        <w:t>'</w:t>
      </w:r>
    </w:p>
    <w:p w14:paraId="5D37633A" w14:textId="1AF3D274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30E6971E" w14:textId="2F0B9D27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194014B8" w14:textId="07F5C0DA" w:rsidR="00E3446A" w:rsidRDefault="0039634A" w:rsidP="00330CB2">
      <w:pPr>
        <w:pStyle w:val="CodeWithinBulletsEndPACKT"/>
      </w:pPr>
      <w:r>
        <w:t xml:space="preserve">  </w:t>
      </w:r>
      <w:r w:rsidR="00E3446A">
        <w:t>Get-</w:t>
      </w:r>
      <w:proofErr w:type="spellStart"/>
      <w:r w:rsidR="00E3446A">
        <w:t>Childitem</w:t>
      </w:r>
      <w:proofErr w:type="spellEnd"/>
      <w:r>
        <w:t xml:space="preserve"> </w:t>
      </w:r>
      <w:r w:rsidR="00E3446A">
        <w:t>@RIHT</w:t>
      </w:r>
      <w:r>
        <w:t xml:space="preserve"> </w:t>
      </w:r>
      <w:r w:rsidR="00E3446A">
        <w:t>|</w:t>
      </w:r>
    </w:p>
    <w:p w14:paraId="4A67A0DF" w14:textId="2370AC08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@RIHT</w:t>
      </w:r>
      <w:r>
        <w:t xml:space="preserve"> </w:t>
      </w:r>
      <w:r w:rsidR="00E3446A">
        <w:t>-Force</w:t>
      </w:r>
    </w:p>
    <w:p w14:paraId="0493768A" w14:textId="0E4887EB" w:rsidR="00E3446A" w:rsidRDefault="0039634A" w:rsidP="00330CB2">
      <w:pPr>
        <w:pStyle w:val="CodeWithinBulletsEndPACKT"/>
      </w:pPr>
      <w:r>
        <w:t xml:space="preserve">  </w:t>
      </w:r>
      <w:r w:rsidR="00E3446A">
        <w:t>$EASC</w:t>
      </w:r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@{</w:t>
      </w:r>
      <w:proofErr w:type="gramEnd"/>
    </w:p>
    <w:p w14:paraId="28373259" w14:textId="3F640657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ErrorAction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SilentlyContinue</w:t>
      </w:r>
      <w:proofErr w:type="spellEnd"/>
      <w:r w:rsidR="00E3446A">
        <w:t>'</w:t>
      </w:r>
    </w:p>
    <w:p w14:paraId="68934C3B" w14:textId="238ADAFA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75E073B5" w14:textId="615FDDBD" w:rsidR="00E3446A" w:rsidRDefault="0039634A" w:rsidP="00330CB2">
      <w:pPr>
        <w:pStyle w:val="CodeWithinBulletsEndPACKT"/>
      </w:pPr>
      <w:r>
        <w:t xml:space="preserve">  </w:t>
      </w:r>
      <w:r w:rsidR="00E3446A">
        <w:t>New-Item</w:t>
      </w:r>
      <w:r>
        <w:t xml:space="preserve"> </w:t>
      </w:r>
      <w:r w:rsidR="00E3446A">
        <w:t>-Path</w:t>
      </w:r>
      <w:r>
        <w:t xml:space="preserve"> </w:t>
      </w:r>
      <w:r w:rsidR="00E3446A">
        <w:t>c:\DSC</w:t>
      </w:r>
      <w:r>
        <w:t xml:space="preserve"> </w:t>
      </w:r>
      <w:r w:rsidR="00E3446A">
        <w:t>-ItemType</w:t>
      </w:r>
      <w:r>
        <w:t xml:space="preserve"> </w:t>
      </w:r>
      <w:r w:rsidR="00E3446A">
        <w:t>Directory</w:t>
      </w:r>
      <w:r>
        <w:t xml:space="preserve"> </w:t>
      </w:r>
      <w:r w:rsidR="00E3446A">
        <w:t>@EASC</w:t>
      </w:r>
      <w:r>
        <w:t xml:space="preserve"> </w:t>
      </w:r>
      <w:r w:rsidR="00E3446A">
        <w:t>|</w:t>
      </w:r>
      <w:r>
        <w:t xml:space="preserve"> </w:t>
      </w:r>
    </w:p>
    <w:p w14:paraId="3EC3E5C2" w14:textId="62DE4986" w:rsidR="00E3446A" w:rsidRDefault="0039634A" w:rsidP="00330CB2">
      <w:pPr>
        <w:pStyle w:val="CodeWithinBulletsEndPACKT"/>
      </w:pPr>
      <w:r>
        <w:t xml:space="preserve">    </w:t>
      </w:r>
      <w:r w:rsidR="00E3446A">
        <w:t>Out-Null</w:t>
      </w:r>
    </w:p>
    <w:p w14:paraId="7C5218D1" w14:textId="6A9B4D79" w:rsidR="00E3446A" w:rsidRDefault="0039634A" w:rsidP="00330CB2">
      <w:pPr>
        <w:pStyle w:val="CodeWithinBulletsEndPACKT"/>
      </w:pPr>
      <w:r>
        <w:t xml:space="preserve">  </w:t>
      </w:r>
      <w:r w:rsidR="00E3446A">
        <w:t>Remove-</w:t>
      </w:r>
      <w:proofErr w:type="spellStart"/>
      <w:r w:rsidR="00E3446A">
        <w:t>DscConfigurationDocument</w:t>
      </w:r>
      <w:proofErr w:type="spellEnd"/>
      <w:r>
        <w:t xml:space="preserve"> </w:t>
      </w:r>
      <w:r w:rsidR="00E3446A">
        <w:t>-Stage</w:t>
      </w:r>
      <w:r>
        <w:t xml:space="preserve"> </w:t>
      </w:r>
      <w:r w:rsidR="00E3446A">
        <w:t>Current</w:t>
      </w:r>
    </w:p>
    <w:p w14:paraId="748F05DB" w14:textId="77777777" w:rsidR="00E3446A" w:rsidRDefault="00E3446A" w:rsidP="00330CB2">
      <w:pPr>
        <w:pStyle w:val="CodeWithinBulletsEndPACKT"/>
      </w:pPr>
      <w:r>
        <w:t>}</w:t>
      </w:r>
    </w:p>
    <w:p w14:paraId="2DE08D2F" w14:textId="1B0E7009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$SB3</w:t>
      </w:r>
    </w:p>
    <w:p w14:paraId="1A9509D6" w14:textId="01A80093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$SB3</w:t>
      </w:r>
    </w:p>
    <w:p w14:paraId="62A70E56" w14:textId="5E0B8B8B" w:rsidR="00E3446A" w:rsidRDefault="00E3446A" w:rsidP="009B62AC">
      <w:pPr>
        <w:pStyle w:val="NumberedBulletPACKT"/>
      </w:pP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xPsDesiredStateConfiguration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DDDF0E7" w14:textId="065E1B01" w:rsidR="00E3446A" w:rsidRDefault="00E3446A" w:rsidP="00330CB2">
      <w:pPr>
        <w:pStyle w:val="CodeWithinBulletsEndPACKT"/>
      </w:pPr>
      <w:r>
        <w:t>$SB2</w:t>
      </w:r>
      <w:r w:rsidR="0039634A">
        <w:t xml:space="preserve"> </w:t>
      </w:r>
      <w:r>
        <w:t>=</w:t>
      </w:r>
      <w:r w:rsidR="0039634A">
        <w:t xml:space="preserve"> </w:t>
      </w:r>
      <w:r>
        <w:t>{</w:t>
      </w:r>
    </w:p>
    <w:p w14:paraId="066FAAD5" w14:textId="5E2D4594" w:rsidR="00E3446A" w:rsidRDefault="0039634A" w:rsidP="00330CB2">
      <w:pPr>
        <w:pStyle w:val="CodeWithinBulletsEndPACKT"/>
      </w:pPr>
      <w:r>
        <w:t xml:space="preserve">  </w:t>
      </w:r>
      <w:r w:rsidR="00E3446A">
        <w:t>Install-Module</w:t>
      </w:r>
      <w:r>
        <w:t xml:space="preserve"> </w:t>
      </w:r>
      <w:r w:rsidR="00E3446A">
        <w:t>-Name</w:t>
      </w:r>
      <w:r>
        <w:t xml:space="preserve"> </w:t>
      </w:r>
      <w:proofErr w:type="spellStart"/>
      <w:r w:rsidR="00E3446A">
        <w:t>xPSDesiredStateConfiguration</w:t>
      </w:r>
      <w:proofErr w:type="spellEnd"/>
      <w:r>
        <w:t xml:space="preserve"> </w:t>
      </w:r>
      <w:r w:rsidR="00E3446A">
        <w:t>-Force</w:t>
      </w:r>
    </w:p>
    <w:p w14:paraId="04F969DA" w14:textId="77777777" w:rsidR="00E3446A" w:rsidRDefault="00E3446A" w:rsidP="00330CB2">
      <w:pPr>
        <w:pStyle w:val="CodeWithinBulletsEndPACKT"/>
      </w:pPr>
      <w:r>
        <w:t>}</w:t>
      </w:r>
    </w:p>
    <w:p w14:paraId="6F5E73B5" w14:textId="27F23EEC" w:rsidR="00E3446A" w:rsidRDefault="00E3446A" w:rsidP="00330CB2">
      <w:pPr>
        <w:pStyle w:val="CodeWithinBulletsEndPACKT"/>
      </w:pPr>
      <w:r>
        <w:lastRenderedPageBreak/>
        <w:t>Invoke-Command</w:t>
      </w:r>
      <w:r w:rsidR="0039634A">
        <w:t xml:space="preserve"> </w:t>
      </w:r>
      <w:r>
        <w:t>-Computer</w:t>
      </w:r>
      <w:r w:rsidR="0039634A">
        <w:t xml:space="preserve"> </w:t>
      </w:r>
      <w:r>
        <w:t>SRV1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</w:p>
    <w:p w14:paraId="1589EAB5" w14:textId="2006B294" w:rsidR="00E3446A" w:rsidRDefault="00E3446A" w:rsidP="00330CB2">
      <w:pPr>
        <w:pStyle w:val="CodeWithinBulletsEndPACKT"/>
      </w:pPr>
      <w:r>
        <w:t>Invoke-Command</w:t>
      </w:r>
      <w:r w:rsidR="0039634A">
        <w:t xml:space="preserve"> </w:t>
      </w:r>
      <w:r>
        <w:t>-Computer</w:t>
      </w:r>
      <w:r w:rsidR="0039634A">
        <w:t xml:space="preserve"> </w:t>
      </w:r>
      <w:r>
        <w:t>SRV2</w:t>
      </w:r>
      <w:r w:rsidR="0039634A">
        <w:t xml:space="preserve"> </w:t>
      </w:r>
      <w:r>
        <w:t>-</w:t>
      </w:r>
      <w:proofErr w:type="spellStart"/>
      <w:r>
        <w:t>ScriptBlock</w:t>
      </w:r>
      <w:proofErr w:type="spellEnd"/>
      <w:r w:rsidR="0039634A">
        <w:t xml:space="preserve"> </w:t>
      </w:r>
      <w:r>
        <w:t>$SB2</w:t>
      </w:r>
    </w:p>
    <w:p w14:paraId="66FDD048" w14:textId="2D91774C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22C52A4" w14:textId="667A0E40" w:rsidR="00E3446A" w:rsidRDefault="00E3446A" w:rsidP="00330CB2">
      <w:pPr>
        <w:pStyle w:val="CodeWithinBulletsEndPACKT"/>
      </w:pPr>
      <w:r>
        <w:t>Configuration</w:t>
      </w:r>
      <w:r w:rsidR="0039634A">
        <w:t xml:space="preserve"> </w:t>
      </w:r>
      <w:r>
        <w:t>WebPullSrv1</w:t>
      </w:r>
      <w:r w:rsidR="0039634A">
        <w:t xml:space="preserve"> </w:t>
      </w:r>
      <w:r>
        <w:t>{</w:t>
      </w:r>
    </w:p>
    <w:p w14:paraId="696B3A69" w14:textId="31EBB9A5" w:rsidR="00E3446A" w:rsidRDefault="0039634A" w:rsidP="00330CB2">
      <w:pPr>
        <w:pStyle w:val="CodeWithinBulletsEndPACKT"/>
      </w:pPr>
      <w:r>
        <w:t xml:space="preserve">  </w:t>
      </w:r>
      <w:r w:rsidR="00E3446A">
        <w:t>Param</w:t>
      </w:r>
      <w:r>
        <w:t xml:space="preserve"> </w:t>
      </w:r>
      <w:r w:rsidR="00E3446A">
        <w:t>([String]</w:t>
      </w:r>
      <w:r>
        <w:t xml:space="preserve"> </w:t>
      </w:r>
      <w:r w:rsidR="00E3446A">
        <w:t>$</w:t>
      </w:r>
      <w:proofErr w:type="spellStart"/>
      <w:r w:rsidR="00E3446A">
        <w:t>CertThumbPrint</w:t>
      </w:r>
      <w:proofErr w:type="spellEnd"/>
      <w:r w:rsidR="00E3446A">
        <w:t>)</w:t>
      </w:r>
    </w:p>
    <w:p w14:paraId="51ACD05F" w14:textId="63F2380B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-Module</w:t>
      </w:r>
      <w:r>
        <w:t xml:space="preserve"> </w:t>
      </w:r>
      <w:proofErr w:type="spellStart"/>
      <w:r w:rsidR="00E3446A">
        <w:t>PSDesiredStateConfiguration</w:t>
      </w:r>
      <w:proofErr w:type="spellEnd"/>
    </w:p>
    <w:p w14:paraId="6DC29A82" w14:textId="748558C3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-Module</w:t>
      </w:r>
      <w:r>
        <w:t xml:space="preserve"> </w:t>
      </w:r>
      <w:proofErr w:type="spellStart"/>
      <w:r w:rsidR="00E3446A">
        <w:t>xPSDesiredStateConfiguration</w:t>
      </w:r>
      <w:proofErr w:type="spellEnd"/>
    </w:p>
    <w:p w14:paraId="5DAE70CD" w14:textId="13FB09B1" w:rsidR="00E3446A" w:rsidRDefault="0039634A" w:rsidP="00330CB2">
      <w:pPr>
        <w:pStyle w:val="CodeWithinBulletsEndPACKT"/>
      </w:pPr>
      <w:r>
        <w:t xml:space="preserve">  </w:t>
      </w:r>
      <w:r w:rsidR="00E3446A">
        <w:t>$</w:t>
      </w:r>
      <w:proofErr w:type="spellStart"/>
      <w:r w:rsidR="00E3446A">
        <w:t>Regfile</w:t>
      </w:r>
      <w:proofErr w:type="spellEnd"/>
      <w:r w:rsidR="00E3446A">
        <w:t>=</w:t>
      </w:r>
      <w:r>
        <w:t xml:space="preserve"> </w:t>
      </w:r>
      <w:r w:rsidR="00E3446A">
        <w:t>'C:\Program</w:t>
      </w:r>
      <w:r>
        <w:t xml:space="preserve"> </w:t>
      </w:r>
      <w:r w:rsidR="00E3446A">
        <w:t>Files\</w:t>
      </w:r>
      <w:proofErr w:type="spellStart"/>
      <w:r w:rsidR="00E3446A">
        <w:t>WindowsPowerShell</w:t>
      </w:r>
      <w:proofErr w:type="spellEnd"/>
      <w:r w:rsidR="00E3446A">
        <w:t>\</w:t>
      </w:r>
      <w:proofErr w:type="spellStart"/>
      <w:r w:rsidR="00E3446A">
        <w:t>DscService</w:t>
      </w:r>
      <w:proofErr w:type="spellEnd"/>
      <w:r w:rsidR="00E3446A">
        <w:t>\'+</w:t>
      </w:r>
    </w:p>
    <w:p w14:paraId="082A40D1" w14:textId="063CABA7" w:rsidR="00E3446A" w:rsidRDefault="0039634A" w:rsidP="00330CB2">
      <w:pPr>
        <w:pStyle w:val="CodeWithinBulletsEndPACKT"/>
      </w:pPr>
      <w:r>
        <w:t xml:space="preserve">            </w:t>
      </w:r>
      <w:r w:rsidR="00E3446A">
        <w:t>'RegistrationKeys.txt'</w:t>
      </w:r>
    </w:p>
    <w:p w14:paraId="58054B52" w14:textId="6EEC010E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r w:rsidR="00E3446A">
        <w:t>SRV1</w:t>
      </w:r>
      <w:r>
        <w:t xml:space="preserve"> </w:t>
      </w:r>
      <w:r w:rsidR="00E3446A">
        <w:t>{</w:t>
      </w:r>
    </w:p>
    <w:p w14:paraId="5E2767DF" w14:textId="163CD8C5" w:rsidR="00E3446A" w:rsidRDefault="0039634A" w:rsidP="00330CB2">
      <w:pPr>
        <w:pStyle w:val="CodeWithinBulletsEndPACKT"/>
      </w:pPr>
      <w:r>
        <w:t xml:space="preserve">   </w:t>
      </w:r>
      <w:r w:rsidR="00E3446A">
        <w:t>$Key</w:t>
      </w:r>
      <w:r>
        <w:t xml:space="preserve"> </w:t>
      </w:r>
      <w:r w:rsidR="00E3446A">
        <w:t>=</w:t>
      </w:r>
      <w:r>
        <w:t xml:space="preserve"> </w:t>
      </w:r>
      <w:r w:rsidR="00E3446A">
        <w:t>'5d79ee6e-0420-4c98-9cc3-9f696901a816'</w:t>
      </w:r>
    </w:p>
    <w:p w14:paraId="28C8C31C" w14:textId="09530C82" w:rsidR="00E3446A" w:rsidRDefault="0039634A" w:rsidP="00330CB2">
      <w:pPr>
        <w:pStyle w:val="CodeWithinBulletsEndPACKT"/>
      </w:pPr>
      <w:r>
        <w:t xml:space="preserve">   </w:t>
      </w:r>
      <w:proofErr w:type="spellStart"/>
      <w:r w:rsidR="00E3446A">
        <w:t>WindowsFeature</w:t>
      </w:r>
      <w:proofErr w:type="spellEnd"/>
      <w:r>
        <w:t xml:space="preserve"> </w:t>
      </w:r>
      <w:r w:rsidR="00E3446A">
        <w:t>IIS1</w:t>
      </w:r>
      <w:r>
        <w:t xml:space="preserve"> </w:t>
      </w:r>
      <w:r w:rsidR="00E3446A">
        <w:t>{</w:t>
      </w:r>
    </w:p>
    <w:p w14:paraId="38F1CEA2" w14:textId="355769A3" w:rsidR="00E3446A" w:rsidRDefault="0039634A" w:rsidP="00330CB2">
      <w:pPr>
        <w:pStyle w:val="CodeWithinBulletsEndPACKT"/>
      </w:pPr>
      <w:r>
        <w:t xml:space="preserve">     </w:t>
      </w:r>
      <w:r w:rsidR="00E3446A">
        <w:t>Ensure</w:t>
      </w:r>
      <w:r>
        <w:t xml:space="preserve">           </w:t>
      </w:r>
      <w:r w:rsidR="00E3446A">
        <w:t>=</w:t>
      </w:r>
      <w:r>
        <w:t xml:space="preserve"> </w:t>
      </w:r>
      <w:r w:rsidR="00E3446A">
        <w:t>'Present'</w:t>
      </w:r>
    </w:p>
    <w:p w14:paraId="2F90DEF1" w14:textId="4D8DB7A7" w:rsidR="00E3446A" w:rsidRDefault="0039634A" w:rsidP="00330CB2">
      <w:pPr>
        <w:pStyle w:val="CodeWithinBulletsEndPACKT"/>
      </w:pPr>
      <w:r>
        <w:t xml:space="preserve">     </w:t>
      </w:r>
      <w:r w:rsidR="00E3446A">
        <w:t>Name</w:t>
      </w:r>
      <w:r>
        <w:t xml:space="preserve">             </w:t>
      </w:r>
      <w:r w:rsidR="00E3446A">
        <w:t>=</w:t>
      </w:r>
      <w:r>
        <w:t xml:space="preserve"> </w:t>
      </w:r>
      <w:r w:rsidR="00E3446A">
        <w:t>'Web-Server'</w:t>
      </w:r>
    </w:p>
    <w:p w14:paraId="63C57EF8" w14:textId="1D428D75" w:rsidR="00E3446A" w:rsidRDefault="0039634A" w:rsidP="00330CB2">
      <w:pPr>
        <w:pStyle w:val="CodeWithinBulletsEndPACKT"/>
      </w:pPr>
      <w:r>
        <w:t xml:space="preserve">   </w:t>
      </w:r>
      <w:r w:rsidR="00E3446A">
        <w:t>}</w:t>
      </w:r>
    </w:p>
    <w:p w14:paraId="2AA4CB82" w14:textId="554206D8" w:rsidR="00E3446A" w:rsidRDefault="0039634A" w:rsidP="00330CB2">
      <w:pPr>
        <w:pStyle w:val="CodeWithinBulletsEndPACKT"/>
      </w:pPr>
      <w:r>
        <w:t xml:space="preserve">    </w:t>
      </w:r>
      <w:r w:rsidR="00E3446A">
        <w:t>File</w:t>
      </w:r>
      <w:r>
        <w:t xml:space="preserve"> </w:t>
      </w:r>
      <w:proofErr w:type="spellStart"/>
      <w:r w:rsidR="00E3446A">
        <w:t>DSCConfig</w:t>
      </w:r>
      <w:proofErr w:type="spellEnd"/>
      <w:r w:rsidR="00E3446A">
        <w:t>-Folder</w:t>
      </w:r>
      <w:r>
        <w:t xml:space="preserve"> </w:t>
      </w:r>
      <w:r w:rsidR="00E3446A">
        <w:t>{</w:t>
      </w:r>
    </w:p>
    <w:p w14:paraId="0F2004C9" w14:textId="266CDE81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5A643C3B" w14:textId="38F8E452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</w:t>
      </w:r>
      <w:r w:rsidR="00E3446A">
        <w:t>=</w:t>
      </w:r>
      <w:r>
        <w:t xml:space="preserve"> </w:t>
      </w:r>
      <w:r w:rsidR="00E3446A">
        <w:t>'Present'</w:t>
      </w:r>
    </w:p>
    <w:p w14:paraId="52677987" w14:textId="20E7C2C1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</w:t>
      </w:r>
      <w:r w:rsidR="00E3446A">
        <w:t>=</w:t>
      </w:r>
      <w:r>
        <w:t xml:space="preserve"> </w:t>
      </w:r>
      <w:r w:rsidR="00E3446A">
        <w:t>'Directory'</w:t>
      </w:r>
    </w:p>
    <w:p w14:paraId="66ADFE91" w14:textId="5617B998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3C0BE84D" w14:textId="53205E32" w:rsidR="00E3446A" w:rsidRDefault="0039634A" w:rsidP="00330CB2">
      <w:pPr>
        <w:pStyle w:val="CodeWithinBulletsEndPACKT"/>
      </w:pPr>
      <w:r>
        <w:t xml:space="preserve">  </w:t>
      </w:r>
      <w:r w:rsidR="00E3446A">
        <w:t>File</w:t>
      </w:r>
      <w:r>
        <w:t xml:space="preserve"> </w:t>
      </w:r>
      <w:proofErr w:type="spellStart"/>
      <w:r w:rsidR="00E3446A">
        <w:t>DSCResource</w:t>
      </w:r>
      <w:proofErr w:type="spellEnd"/>
      <w:r w:rsidR="00E3446A">
        <w:t>-</w:t>
      </w:r>
      <w:proofErr w:type="gramStart"/>
      <w:r w:rsidR="00E3446A">
        <w:t>Folder{</w:t>
      </w:r>
      <w:proofErr w:type="gramEnd"/>
    </w:p>
    <w:p w14:paraId="2FDBB3D5" w14:textId="1B9C6EAB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1A8EAE66" w14:textId="184D3145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</w:t>
      </w:r>
      <w:r w:rsidR="00E3446A">
        <w:t>=</w:t>
      </w:r>
      <w:r>
        <w:t xml:space="preserve"> </w:t>
      </w:r>
      <w:r w:rsidR="00E3446A">
        <w:t>'Present'</w:t>
      </w:r>
    </w:p>
    <w:p w14:paraId="6EC5457C" w14:textId="59BE1440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</w:t>
      </w:r>
      <w:r w:rsidR="00E3446A">
        <w:t>=</w:t>
      </w:r>
      <w:r>
        <w:t xml:space="preserve"> </w:t>
      </w:r>
      <w:r w:rsidR="00E3446A">
        <w:t>'Directory'</w:t>
      </w:r>
      <w:r>
        <w:t xml:space="preserve"> </w:t>
      </w:r>
    </w:p>
    <w:p w14:paraId="21079C5C" w14:textId="4A2ED125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3C064811" w14:textId="7ECC3DA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WindowsFeature</w:t>
      </w:r>
      <w:proofErr w:type="spellEnd"/>
      <w:r>
        <w:t xml:space="preserve"> </w:t>
      </w:r>
      <w:proofErr w:type="spellStart"/>
      <w:r w:rsidR="00E3446A">
        <w:t>DSCService</w:t>
      </w:r>
      <w:proofErr w:type="spellEnd"/>
      <w:r>
        <w:t xml:space="preserve"> </w:t>
      </w:r>
      <w:r w:rsidR="00E3446A">
        <w:t>{</w:t>
      </w:r>
    </w:p>
    <w:p w14:paraId="58079B6D" w14:textId="200ECA24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[</w:t>
      </w:r>
      <w:proofErr w:type="spellStart"/>
      <w:r w:rsidR="00E3446A">
        <w:t>WindowsFeature</w:t>
      </w:r>
      <w:proofErr w:type="spellEnd"/>
      <w:r w:rsidR="00E3446A">
        <w:t>]IIS1'</w:t>
      </w:r>
      <w:r>
        <w:t xml:space="preserve">   </w:t>
      </w:r>
    </w:p>
    <w:p w14:paraId="36E289FA" w14:textId="4FFBB3E0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Present'</w:t>
      </w:r>
    </w:p>
    <w:p w14:paraId="2BD40C72" w14:textId="164AE9AE" w:rsidR="00E3446A" w:rsidRDefault="0039634A" w:rsidP="00330CB2">
      <w:pPr>
        <w:pStyle w:val="CodeWithinBulletsEndPACKT"/>
      </w:pPr>
      <w:r>
        <w:t xml:space="preserve">    </w:t>
      </w:r>
      <w:r w:rsidR="00E3446A">
        <w:t>Name</w:t>
      </w:r>
      <w:r>
        <w:t xml:space="preserve">               </w:t>
      </w:r>
      <w:proofErr w:type="gramStart"/>
      <w:r w:rsidR="00E3446A">
        <w:t>=</w:t>
      </w:r>
      <w:r>
        <w:t xml:space="preserve">  </w:t>
      </w:r>
      <w:r w:rsidR="00E3446A">
        <w:t>'</w:t>
      </w:r>
      <w:proofErr w:type="gramEnd"/>
      <w:r w:rsidR="00E3446A">
        <w:t>DSC-Service'</w:t>
      </w:r>
      <w:r>
        <w:t xml:space="preserve"> </w:t>
      </w:r>
    </w:p>
    <w:p w14:paraId="00EE35FA" w14:textId="093253AA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4D997303" w14:textId="06972B1E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xDscWebService</w:t>
      </w:r>
      <w:proofErr w:type="spellEnd"/>
      <w:r>
        <w:t xml:space="preserve"> </w:t>
      </w:r>
      <w:r w:rsidR="00E3446A">
        <w:t>WebPullSRV1</w:t>
      </w:r>
      <w:r>
        <w:t xml:space="preserve"> </w:t>
      </w:r>
      <w:r w:rsidR="00E3446A">
        <w:t>{</w:t>
      </w:r>
    </w:p>
    <w:p w14:paraId="12DE26F7" w14:textId="1B8F5F43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</w:t>
      </w:r>
      <w:r w:rsidR="00E3446A">
        <w:t>=</w:t>
      </w:r>
      <w:r>
        <w:t xml:space="preserve"> </w:t>
      </w:r>
      <w:r w:rsidR="00E3446A">
        <w:t>'Present'</w:t>
      </w:r>
    </w:p>
    <w:p w14:paraId="6F898DBF" w14:textId="38CC6E1C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EndpointName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PSDSCPullServer</w:t>
      </w:r>
      <w:proofErr w:type="spellEnd"/>
      <w:r w:rsidR="00E3446A">
        <w:t>'</w:t>
      </w:r>
    </w:p>
    <w:p w14:paraId="0B0FC530" w14:textId="502BE40D" w:rsidR="00E3446A" w:rsidRDefault="0039634A" w:rsidP="00330CB2">
      <w:pPr>
        <w:pStyle w:val="CodeWithinBulletsEndPACKT"/>
      </w:pPr>
      <w:r>
        <w:t xml:space="preserve">    </w:t>
      </w:r>
      <w:r w:rsidR="00E3446A">
        <w:t>Port</w:t>
      </w:r>
      <w:r>
        <w:t xml:space="preserve">               </w:t>
      </w:r>
      <w:r w:rsidR="00E3446A">
        <w:t>=</w:t>
      </w:r>
      <w:r>
        <w:t xml:space="preserve"> </w:t>
      </w:r>
      <w:r w:rsidR="00E3446A">
        <w:t>8080</w:t>
      </w:r>
    </w:p>
    <w:p w14:paraId="770C6C05" w14:textId="3E467228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PhysicalPath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inetpub</w:t>
      </w:r>
      <w:proofErr w:type="spellEnd"/>
      <w:r w:rsidR="00E3446A">
        <w:t>\</w:t>
      </w:r>
      <w:proofErr w:type="spellStart"/>
      <w:r w:rsidR="00E3446A">
        <w:t>PSDSCPullServer</w:t>
      </w:r>
      <w:proofErr w:type="spellEnd"/>
      <w:r w:rsidR="00E3446A">
        <w:t>'</w:t>
      </w:r>
    </w:p>
    <w:p w14:paraId="3298F4C0" w14:textId="22D92DDB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CertificateThumbPrint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CertThumbPrint</w:t>
      </w:r>
      <w:proofErr w:type="spellEnd"/>
      <w:r>
        <w:t xml:space="preserve">   </w:t>
      </w:r>
    </w:p>
    <w:p w14:paraId="30F24A2F" w14:textId="6554A526" w:rsidR="00E3446A" w:rsidRDefault="0039634A" w:rsidP="00330CB2">
      <w:pPr>
        <w:pStyle w:val="CodeWithinBulletsEndPACKT"/>
      </w:pPr>
      <w:r>
        <w:t xml:space="preserve">    </w:t>
      </w:r>
      <w:proofErr w:type="spellStart"/>
      <w:proofErr w:type="gramStart"/>
      <w:r w:rsidR="00E3446A">
        <w:t>ConfigurationPath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5A14BE25" w14:textId="34FDC3C5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ModulePath</w:t>
      </w:r>
      <w:proofErr w:type="spellEnd"/>
      <w:r>
        <w:t xml:space="preserve"> 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DSCResource</w:t>
      </w:r>
      <w:proofErr w:type="spellEnd"/>
      <w:r w:rsidR="00E3446A">
        <w:t>'</w:t>
      </w:r>
    </w:p>
    <w:p w14:paraId="68CF7FCF" w14:textId="736C110C" w:rsidR="00E3446A" w:rsidRDefault="0039634A" w:rsidP="00330CB2">
      <w:pPr>
        <w:pStyle w:val="CodeWithinBulletsEndPACKT"/>
      </w:pPr>
      <w:r>
        <w:t xml:space="preserve">    </w:t>
      </w:r>
      <w:r w:rsidR="00E3446A">
        <w:t>State</w:t>
      </w:r>
      <w:r>
        <w:t xml:space="preserve">              </w:t>
      </w:r>
      <w:r w:rsidR="00E3446A">
        <w:t>=</w:t>
      </w:r>
      <w:r>
        <w:t xml:space="preserve"> </w:t>
      </w:r>
      <w:r w:rsidR="00E3446A">
        <w:t>'Started'</w:t>
      </w:r>
    </w:p>
    <w:p w14:paraId="7B671764" w14:textId="70982E74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UseSecurityBestPractices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$true</w:t>
      </w:r>
      <w:r>
        <w:t xml:space="preserve">  </w:t>
      </w:r>
    </w:p>
    <w:p w14:paraId="3CF94673" w14:textId="6535C329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       </w:t>
      </w:r>
      <w:r w:rsidR="00E3446A">
        <w:t>=</w:t>
      </w:r>
      <w:r>
        <w:t xml:space="preserve"> </w:t>
      </w:r>
    </w:p>
    <w:p w14:paraId="42106BA4" w14:textId="060421FE" w:rsidR="00E3446A" w:rsidRDefault="0039634A" w:rsidP="00330CB2">
      <w:pPr>
        <w:pStyle w:val="CodeWithinBulletsEndPACKT"/>
      </w:pPr>
      <w:r>
        <w:t xml:space="preserve">              </w:t>
      </w:r>
      <w:r w:rsidR="00E3446A">
        <w:t>'[</w:t>
      </w:r>
      <w:proofErr w:type="spellStart"/>
      <w:r w:rsidR="00E3446A">
        <w:t>WindowsFeature</w:t>
      </w:r>
      <w:proofErr w:type="spellEnd"/>
      <w:r w:rsidR="00E3446A">
        <w:t>]</w:t>
      </w:r>
      <w:proofErr w:type="spellStart"/>
      <w:r w:rsidR="00E3446A">
        <w:t>DSCService</w:t>
      </w:r>
      <w:proofErr w:type="spellEnd"/>
      <w:r w:rsidR="00E3446A">
        <w:t>','[</w:t>
      </w:r>
      <w:proofErr w:type="spellStart"/>
      <w:r w:rsidR="00E3446A">
        <w:t>WindowsFeature</w:t>
      </w:r>
      <w:proofErr w:type="spellEnd"/>
      <w:r w:rsidR="00E3446A">
        <w:t>]IIS1'}</w:t>
      </w:r>
    </w:p>
    <w:p w14:paraId="0AFE3F75" w14:textId="7B503AC5" w:rsidR="00E3446A" w:rsidRDefault="0039634A" w:rsidP="00330CB2">
      <w:pPr>
        <w:pStyle w:val="CodeWithinBulletsEndPACKT"/>
      </w:pPr>
      <w:r>
        <w:lastRenderedPageBreak/>
        <w:t xml:space="preserve">  </w:t>
      </w:r>
      <w:r w:rsidR="00E3446A">
        <w:t>File</w:t>
      </w:r>
      <w:r>
        <w:t xml:space="preserve"> </w:t>
      </w:r>
      <w:proofErr w:type="spellStart"/>
      <w:r w:rsidR="00E3446A">
        <w:t>RegistrationKeyFile</w:t>
      </w:r>
      <w:proofErr w:type="spellEnd"/>
      <w:r>
        <w:t xml:space="preserve"> </w:t>
      </w:r>
      <w:r w:rsidR="00E3446A">
        <w:t>{</w:t>
      </w:r>
    </w:p>
    <w:p w14:paraId="56D52CEA" w14:textId="2393725A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               </w:t>
      </w:r>
      <w:r w:rsidR="00E3446A">
        <w:t>=</w:t>
      </w:r>
      <w:r>
        <w:t xml:space="preserve"> </w:t>
      </w:r>
      <w:r w:rsidR="00E3446A">
        <w:t>'Present'</w:t>
      </w:r>
    </w:p>
    <w:p w14:paraId="4B28FCCD" w14:textId="2849E9A9" w:rsidR="00E3446A" w:rsidRDefault="0039634A" w:rsidP="00330CB2">
      <w:pPr>
        <w:pStyle w:val="CodeWithinBulletsEndPACKT"/>
      </w:pPr>
      <w:r>
        <w:t xml:space="preserve">    </w:t>
      </w:r>
      <w:r w:rsidR="00E3446A">
        <w:t>Type</w:t>
      </w:r>
      <w:r>
        <w:t xml:space="preserve">                  </w:t>
      </w:r>
      <w:r w:rsidR="00E3446A">
        <w:t>=</w:t>
      </w:r>
      <w:r>
        <w:t xml:space="preserve"> </w:t>
      </w:r>
      <w:r w:rsidR="00E3446A">
        <w:t>'File'</w:t>
      </w:r>
    </w:p>
    <w:p w14:paraId="7E771E9C" w14:textId="49BC34B1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DestinationPath</w:t>
      </w:r>
      <w:proofErr w:type="spellEnd"/>
      <w:r>
        <w:t xml:space="preserve">      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Regfile</w:t>
      </w:r>
      <w:proofErr w:type="spellEnd"/>
    </w:p>
    <w:p w14:paraId="3ADE3438" w14:textId="2B7548EB" w:rsidR="00E3446A" w:rsidRDefault="0039634A" w:rsidP="00330CB2">
      <w:pPr>
        <w:pStyle w:val="CodeWithinBulletsEndPACKT"/>
      </w:pPr>
      <w:r>
        <w:t xml:space="preserve">    </w:t>
      </w:r>
      <w:r w:rsidR="00E3446A">
        <w:t>Contents</w:t>
      </w:r>
      <w:r>
        <w:t xml:space="preserve">              </w:t>
      </w:r>
      <w:r w:rsidR="00E3446A">
        <w:t>=</w:t>
      </w:r>
      <w:r>
        <w:t xml:space="preserve"> </w:t>
      </w:r>
      <w:r w:rsidR="00E3446A">
        <w:t>$</w:t>
      </w:r>
      <w:proofErr w:type="gramStart"/>
      <w:r w:rsidR="00E3446A">
        <w:t>Key</w:t>
      </w:r>
      <w:r>
        <w:t xml:space="preserve">  </w:t>
      </w:r>
      <w:r w:rsidR="00E3446A">
        <w:t>}</w:t>
      </w:r>
      <w:proofErr w:type="gramEnd"/>
    </w:p>
    <w:p w14:paraId="79861165" w14:textId="6CAC98C9" w:rsidR="00E3446A" w:rsidRDefault="0039634A" w:rsidP="00330CB2">
      <w:pPr>
        <w:pStyle w:val="CodeWithinBulletsEndPACKT"/>
      </w:pPr>
      <w:r>
        <w:t xml:space="preserve"> </w:t>
      </w:r>
      <w:r w:rsidR="00E3446A">
        <w:t>}</w:t>
      </w:r>
      <w:r>
        <w:t xml:space="preserve"> </w:t>
      </w:r>
      <w:r w:rsidR="00E3446A">
        <w:t>#</w:t>
      </w:r>
      <w:r>
        <w:t xml:space="preserve"> </w:t>
      </w:r>
      <w:r w:rsidR="00E3446A">
        <w:t>End</w:t>
      </w:r>
      <w:r>
        <w:t xml:space="preserve"> </w:t>
      </w:r>
      <w:r w:rsidR="00E3446A">
        <w:t>of</w:t>
      </w:r>
      <w:r>
        <w:t xml:space="preserve"> </w:t>
      </w:r>
      <w:r w:rsidR="00E3446A">
        <w:t>Node</w:t>
      </w:r>
      <w:r>
        <w:t xml:space="preserve"> </w:t>
      </w:r>
      <w:r w:rsidR="00E3446A">
        <w:t>configuration</w:t>
      </w:r>
      <w:r>
        <w:t xml:space="preserve"> </w:t>
      </w:r>
    </w:p>
    <w:p w14:paraId="275653B8" w14:textId="4D7C8E63" w:rsidR="00E3446A" w:rsidRDefault="00E3446A" w:rsidP="00330CB2">
      <w:pPr>
        <w:pStyle w:val="CodeWithinBulletsEndPACKT"/>
      </w:pPr>
      <w:r>
        <w:t>}</w:t>
      </w:r>
      <w:r w:rsidR="0039634A">
        <w:t xml:space="preserve"> </w:t>
      </w:r>
      <w:r>
        <w:t>#</w:t>
      </w:r>
      <w:r w:rsidR="0039634A">
        <w:t xml:space="preserve"> </w:t>
      </w:r>
      <w:r>
        <w:t>End</w:t>
      </w:r>
      <w:r w:rsidR="0039634A">
        <w:t xml:space="preserve"> </w:t>
      </w:r>
      <w:r>
        <w:t>of</w:t>
      </w:r>
      <w:r w:rsidR="0039634A">
        <w:t xml:space="preserve"> </w:t>
      </w:r>
      <w:r>
        <w:t>Configuration</w:t>
      </w:r>
    </w:p>
    <w:p w14:paraId="35D66F6B" w14:textId="74E5BE1D" w:rsidR="00E3446A" w:rsidRDefault="00E3446A" w:rsidP="009B62AC">
      <w:pPr>
        <w:pStyle w:val="NumberedBulletPACKT"/>
      </w:pPr>
      <w:r>
        <w:t>Remove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an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E7D30D6" w14:textId="34633F4F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</w:t>
      </w:r>
      <w:proofErr w:type="spellStart"/>
      <w:r>
        <w:t>ErrorAction</w:t>
      </w:r>
      <w:proofErr w:type="spellEnd"/>
      <w:r w:rsidR="0039634A">
        <w:t xml:space="preserve"> </w:t>
      </w:r>
      <w:proofErr w:type="spellStart"/>
      <w:r>
        <w:t>SilentlyContinue</w:t>
      </w:r>
      <w:proofErr w:type="spellEnd"/>
      <w:r w:rsidR="0039634A">
        <w:t xml:space="preserve"> </w:t>
      </w:r>
      <w:r>
        <w:t>|</w:t>
      </w:r>
      <w:r w:rsidR="0039634A">
        <w:t xml:space="preserve"> </w:t>
      </w:r>
    </w:p>
    <w:p w14:paraId="23C78132" w14:textId="4711FFC4" w:rsidR="00E3446A" w:rsidRDefault="0039634A" w:rsidP="00330CB2">
      <w:pPr>
        <w:pStyle w:val="CodeWithinBulletsEndPACKT"/>
      </w:pPr>
      <w:r>
        <w:t xml:space="preserve">    </w:t>
      </w:r>
      <w:r w:rsidR="00E3446A">
        <w:t>Remove-Item</w:t>
      </w:r>
      <w:r>
        <w:t xml:space="preserve"> </w:t>
      </w:r>
      <w:r w:rsidR="00E3446A">
        <w:t>-Force</w:t>
      </w:r>
      <w:r>
        <w:t xml:space="preserve"> </w:t>
      </w:r>
      <w:r w:rsidR="00E3446A">
        <w:t>|</w:t>
      </w:r>
      <w:r>
        <w:t xml:space="preserve"> </w:t>
      </w:r>
      <w:r w:rsidR="00E3446A">
        <w:t>Out-Null</w:t>
      </w:r>
    </w:p>
    <w:p w14:paraId="37B433F4" w14:textId="45D6837C" w:rsidR="00E3446A" w:rsidRDefault="00E3446A" w:rsidP="00330CB2">
      <w:pPr>
        <w:pStyle w:val="CodeWithinBulletsEndPACKT"/>
      </w:pPr>
      <w:r>
        <w:t>$TP</w:t>
      </w:r>
      <w:r w:rsidR="0039634A">
        <w:t xml:space="preserve"> </w:t>
      </w:r>
      <w:r>
        <w:t>=</w:t>
      </w:r>
      <w:r w:rsidR="0039634A">
        <w:t xml:space="preserve"> </w:t>
      </w:r>
      <w:r>
        <w:t>$</w:t>
      </w:r>
      <w:proofErr w:type="spellStart"/>
      <w:r>
        <w:t>DscCert.Thumbprint</w:t>
      </w:r>
      <w:proofErr w:type="spellEnd"/>
    </w:p>
    <w:p w14:paraId="1739FAD9" w14:textId="7EDBAA15" w:rsidR="00E3446A" w:rsidRDefault="00E3446A" w:rsidP="00330CB2">
      <w:pPr>
        <w:pStyle w:val="CodeWithinBulletsEndPACKT"/>
      </w:pPr>
      <w:r>
        <w:t>WebPullSrv1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proofErr w:type="gramStart"/>
      <w:r>
        <w:t>C:\DSC</w:t>
      </w:r>
      <w:r w:rsidR="0039634A">
        <w:t xml:space="preserve">  </w:t>
      </w:r>
      <w:r>
        <w:t>-</w:t>
      </w:r>
      <w:proofErr w:type="spellStart"/>
      <w:proofErr w:type="gramEnd"/>
      <w:r>
        <w:t>CertThumbPrint</w:t>
      </w:r>
      <w:proofErr w:type="spellEnd"/>
      <w:r w:rsidR="0039634A">
        <w:t xml:space="preserve"> </w:t>
      </w:r>
      <w:r>
        <w:t>$TP</w:t>
      </w:r>
    </w:p>
    <w:p w14:paraId="26591D31" w14:textId="02312678" w:rsidR="00E3446A" w:rsidRDefault="00E3446A" w:rsidP="009B62AC">
      <w:pPr>
        <w:pStyle w:val="NumberedBulletPACKT"/>
      </w:pP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host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web</w:t>
      </w:r>
      <w:r w:rsidR="0039634A">
        <w:t xml:space="preserve"> </w:t>
      </w:r>
      <w:r>
        <w:t>service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3C1A9C8" w14:textId="4F792D3C" w:rsidR="00E3446A" w:rsidRDefault="00E3446A" w:rsidP="00330CB2">
      <w:pPr>
        <w:pStyle w:val="CodeWithinBulletsEndPACKT"/>
      </w:pPr>
      <w:r>
        <w:t>Start-</w:t>
      </w:r>
      <w:proofErr w:type="spellStart"/>
      <w:r>
        <w:t>DscConfiguration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</w:t>
      </w:r>
      <w:r w:rsidR="0039634A">
        <w:t xml:space="preserve"> </w:t>
      </w:r>
      <w:r>
        <w:t>-Wait</w:t>
      </w:r>
      <w:r w:rsidR="0039634A">
        <w:t xml:space="preserve"> </w:t>
      </w:r>
      <w:r>
        <w:t>-Verbose</w:t>
      </w:r>
    </w:p>
    <w:p w14:paraId="779B3458" w14:textId="19D73B4E" w:rsidR="00E3446A" w:rsidRDefault="00E3446A" w:rsidP="00330CB2">
      <w:pPr>
        <w:pStyle w:val="CodeWithinBulletsEndPACKT"/>
      </w:pPr>
      <w:r>
        <w:t>$</w:t>
      </w:r>
      <w:proofErr w:type="spellStart"/>
      <w:r>
        <w:t>DscCert</w:t>
      </w:r>
      <w:proofErr w:type="spellEnd"/>
      <w:r w:rsidR="0039634A">
        <w:t xml:space="preserve"> </w:t>
      </w:r>
      <w:r>
        <w:t>|</w:t>
      </w:r>
      <w:r w:rsidR="0039634A">
        <w:t xml:space="preserve"> </w:t>
      </w:r>
      <w:r>
        <w:t>Set-Item</w:t>
      </w:r>
      <w:r w:rsidR="0039634A">
        <w:t xml:space="preserve"> </w:t>
      </w:r>
      <w:r>
        <w:t>-Path</w:t>
      </w:r>
      <w:r w:rsidR="0039634A">
        <w:t xml:space="preserve"> </w:t>
      </w:r>
      <w:r>
        <w:t>IIS:\</w:t>
      </w:r>
      <w:proofErr w:type="spellStart"/>
      <w:r>
        <w:t>SslBindings</w:t>
      </w:r>
      <w:proofErr w:type="spellEnd"/>
      <w:r>
        <w:t>\0.0.0.0!8080</w:t>
      </w:r>
    </w:p>
    <w:p w14:paraId="18341A3E" w14:textId="1BF3CBC8" w:rsidR="00E3446A" w:rsidRDefault="00E3446A" w:rsidP="009B62AC">
      <w:pPr>
        <w:pStyle w:val="NumberedBulletPACKT"/>
      </w:pPr>
      <w:r>
        <w:t>Check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results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browser</w:t>
      </w:r>
      <w:r w:rsidR="0039634A">
        <w:t xml:space="preserve"> </w:t>
      </w:r>
      <w:r>
        <w:t>with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1DF832F" w14:textId="21BC1CB0" w:rsidR="00E3446A" w:rsidRDefault="00E3446A" w:rsidP="00330CB2">
      <w:pPr>
        <w:pStyle w:val="CodeWithinBulletsEndPACKT"/>
      </w:pPr>
      <w:r>
        <w:t>$URI</w:t>
      </w:r>
      <w:r w:rsidR="0039634A">
        <w:t xml:space="preserve"> </w:t>
      </w:r>
      <w:r>
        <w:t>=</w:t>
      </w:r>
      <w:r w:rsidR="0039634A">
        <w:t xml:space="preserve"> </w:t>
      </w:r>
      <w:r>
        <w:t>'https://SRV1.reskit.org:8080/</w:t>
      </w:r>
      <w:proofErr w:type="spellStart"/>
      <w:r>
        <w:t>PSDSCPullServer.svc</w:t>
      </w:r>
      <w:proofErr w:type="spellEnd"/>
      <w:r>
        <w:t>/'</w:t>
      </w:r>
      <w:r w:rsidR="0039634A">
        <w:t xml:space="preserve"> </w:t>
      </w:r>
    </w:p>
    <w:p w14:paraId="16B86091" w14:textId="0747B6E8" w:rsidR="00E3446A" w:rsidRDefault="00E3446A" w:rsidP="00330CB2">
      <w:pPr>
        <w:pStyle w:val="CodeWithinBulletsEndPACKT"/>
      </w:pPr>
      <w:r>
        <w:t>Start-Process</w:t>
      </w:r>
      <w:r w:rsidR="0039634A">
        <w:t xml:space="preserve"> </w:t>
      </w:r>
      <w:r>
        <w:t>-</w:t>
      </w:r>
      <w:proofErr w:type="spellStart"/>
      <w:r>
        <w:t>FilePath</w:t>
      </w:r>
      <w:proofErr w:type="spellEnd"/>
      <w:r w:rsidR="0039634A">
        <w:t xml:space="preserve"> </w:t>
      </w:r>
      <w:r>
        <w:t>$URI</w:t>
      </w:r>
    </w:p>
    <w:p w14:paraId="3A5D60E2" w14:textId="78E886DA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>
        <w:t>metaconfiguration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pull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B5A9F83" w14:textId="77777777" w:rsidR="00E3446A" w:rsidRDefault="00E3446A" w:rsidP="00330CB2">
      <w:pPr>
        <w:pStyle w:val="CodeWithinBulletsEndPACKT"/>
      </w:pPr>
      <w:r>
        <w:t>[</w:t>
      </w:r>
      <w:proofErr w:type="spellStart"/>
      <w:proofErr w:type="gramStart"/>
      <w:r>
        <w:t>DSCLocalConfigurationManager</w:t>
      </w:r>
      <w:proofErr w:type="spellEnd"/>
      <w:r>
        <w:t>(</w:t>
      </w:r>
      <w:proofErr w:type="gramEnd"/>
      <w:r>
        <w:t>)]</w:t>
      </w:r>
    </w:p>
    <w:p w14:paraId="4EA61D29" w14:textId="11D082D6" w:rsidR="00E3446A" w:rsidRDefault="00E3446A" w:rsidP="00330CB2">
      <w:pPr>
        <w:pStyle w:val="CodeWithinBulletsEndPACKT"/>
      </w:pPr>
      <w:r>
        <w:t>Configuration</w:t>
      </w:r>
      <w:r w:rsidR="0039634A">
        <w:t xml:space="preserve"> </w:t>
      </w:r>
      <w:r>
        <w:t>SRV2WebPullPartial</w:t>
      </w:r>
      <w:r w:rsidR="0039634A">
        <w:t xml:space="preserve"> </w:t>
      </w:r>
      <w:r>
        <w:t>{</w:t>
      </w:r>
    </w:p>
    <w:p w14:paraId="55B98D0D" w14:textId="65093AEB" w:rsidR="00E3446A" w:rsidRDefault="00E3446A" w:rsidP="00330CB2">
      <w:pPr>
        <w:pStyle w:val="CodeWithinBulletsEndPACKT"/>
      </w:pPr>
      <w:r>
        <w:t>Node</w:t>
      </w:r>
      <w:r w:rsidR="0039634A">
        <w:t xml:space="preserve"> </w:t>
      </w:r>
      <w:r>
        <w:t>SRV2</w:t>
      </w:r>
      <w:r w:rsidR="0039634A">
        <w:t xml:space="preserve"> </w:t>
      </w:r>
      <w:r>
        <w:t>{</w:t>
      </w:r>
    </w:p>
    <w:p w14:paraId="4A651FC9" w14:textId="546ED6D8" w:rsidR="00E3446A" w:rsidRDefault="0039634A" w:rsidP="00330CB2">
      <w:pPr>
        <w:pStyle w:val="CodeWithinBulletsEndPACKT"/>
      </w:pPr>
      <w:r>
        <w:t xml:space="preserve">  </w:t>
      </w:r>
      <w:r w:rsidR="00E3446A">
        <w:t>Settings</w:t>
      </w:r>
    </w:p>
    <w:p w14:paraId="248149B9" w14:textId="493BA4BC" w:rsidR="00E3446A" w:rsidRDefault="0039634A" w:rsidP="00330CB2">
      <w:pPr>
        <w:pStyle w:val="CodeWithinBulletsEndPACKT"/>
      </w:pPr>
      <w:r>
        <w:t xml:space="preserve">    </w:t>
      </w:r>
      <w:proofErr w:type="gramStart"/>
      <w:r w:rsidR="00E3446A">
        <w:t>{</w:t>
      </w:r>
      <w:r>
        <w:t xml:space="preserve">  </w:t>
      </w:r>
      <w:proofErr w:type="spellStart"/>
      <w:r w:rsidR="00E3446A">
        <w:t>RefreshMode</w:t>
      </w:r>
      <w:proofErr w:type="spellEnd"/>
      <w:proofErr w:type="gramEnd"/>
      <w:r>
        <w:t xml:space="preserve">          </w:t>
      </w:r>
      <w:r w:rsidR="00E3446A">
        <w:t>=</w:t>
      </w:r>
      <w:r>
        <w:t xml:space="preserve"> </w:t>
      </w:r>
      <w:r w:rsidR="00E3446A">
        <w:t>'Pull'</w:t>
      </w:r>
    </w:p>
    <w:p w14:paraId="0EF600AC" w14:textId="69A02773" w:rsidR="00E3446A" w:rsidRDefault="0039634A" w:rsidP="00330CB2">
      <w:pPr>
        <w:pStyle w:val="CodeWithinBulletsEndPACKT"/>
      </w:pPr>
      <w:r>
        <w:t xml:space="preserve">       </w:t>
      </w:r>
      <w:proofErr w:type="spellStart"/>
      <w:r w:rsidR="00E3446A">
        <w:t>ConfigurationModeFrequencyMins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30</w:t>
      </w:r>
    </w:p>
    <w:p w14:paraId="0E847E62" w14:textId="2EDBD11F" w:rsidR="00E3446A" w:rsidRDefault="0039634A" w:rsidP="00330CB2">
      <w:pPr>
        <w:pStyle w:val="CodeWithinBulletsEndPACKT"/>
      </w:pPr>
      <w:r>
        <w:t xml:space="preserve">       </w:t>
      </w:r>
      <w:proofErr w:type="spellStart"/>
      <w:r w:rsidR="00E3446A">
        <w:t>ConfigurationMode</w:t>
      </w:r>
      <w:proofErr w:type="spellEnd"/>
      <w:r>
        <w:t xml:space="preserve">    </w:t>
      </w:r>
      <w:r w:rsidR="00E3446A">
        <w:t>=</w:t>
      </w:r>
      <w:r>
        <w:t xml:space="preserve"> </w:t>
      </w:r>
      <w:r w:rsidR="00E3446A">
        <w:t>'</w:t>
      </w:r>
      <w:proofErr w:type="spellStart"/>
      <w:r w:rsidR="00E3446A">
        <w:t>ApplyandAutoCorrect</w:t>
      </w:r>
      <w:proofErr w:type="spellEnd"/>
      <w:r w:rsidR="00E3446A">
        <w:t>'</w:t>
      </w:r>
    </w:p>
    <w:p w14:paraId="0BF13C6A" w14:textId="68CA0DFE" w:rsidR="00E3446A" w:rsidRDefault="0039634A" w:rsidP="00330CB2">
      <w:pPr>
        <w:pStyle w:val="CodeWithinBulletsEndPACKT"/>
      </w:pPr>
      <w:r>
        <w:t xml:space="preserve">       </w:t>
      </w:r>
      <w:proofErr w:type="spellStart"/>
      <w:r w:rsidR="00E3446A">
        <w:t>RefreshFrequencyMins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30</w:t>
      </w:r>
      <w:r>
        <w:t xml:space="preserve"> </w:t>
      </w:r>
    </w:p>
    <w:p w14:paraId="40A75492" w14:textId="748C92EC" w:rsidR="00E3446A" w:rsidRDefault="0039634A" w:rsidP="00330CB2">
      <w:pPr>
        <w:pStyle w:val="CodeWithinBulletsEndPACKT"/>
      </w:pPr>
      <w:r>
        <w:t xml:space="preserve">       </w:t>
      </w:r>
      <w:proofErr w:type="spellStart"/>
      <w:r w:rsidR="00E3446A">
        <w:t>RebootNodeIfNeeded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$true</w:t>
      </w:r>
      <w:r>
        <w:t xml:space="preserve"> </w:t>
      </w:r>
    </w:p>
    <w:p w14:paraId="6E64495E" w14:textId="64C3A51A" w:rsidR="00E3446A" w:rsidRDefault="0039634A" w:rsidP="00330CB2">
      <w:pPr>
        <w:pStyle w:val="CodeWithinBulletsEndPACKT"/>
      </w:pPr>
      <w:r>
        <w:t xml:space="preserve">       </w:t>
      </w:r>
      <w:proofErr w:type="spellStart"/>
      <w:r w:rsidR="00E3446A">
        <w:t>AllowModuleOverwrite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gramStart"/>
      <w:r w:rsidR="00E3446A">
        <w:t>true</w:t>
      </w:r>
      <w:r>
        <w:t xml:space="preserve"> </w:t>
      </w:r>
      <w:r w:rsidR="00E3446A">
        <w:t>}</w:t>
      </w:r>
      <w:proofErr w:type="gramEnd"/>
    </w:p>
    <w:p w14:paraId="185F7D4F" w14:textId="04A2F090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ConfigurationRepositoryWeb</w:t>
      </w:r>
      <w:proofErr w:type="spellEnd"/>
      <w:r>
        <w:t xml:space="preserve"> </w:t>
      </w:r>
      <w:proofErr w:type="spellStart"/>
      <w:r w:rsidR="00E3446A">
        <w:t>DSCPullSrv</w:t>
      </w:r>
      <w:proofErr w:type="spellEnd"/>
      <w:r>
        <w:t xml:space="preserve"> </w:t>
      </w:r>
      <w:r w:rsidR="00E3446A">
        <w:t>{</w:t>
      </w:r>
    </w:p>
    <w:p w14:paraId="2256F161" w14:textId="504BE0BC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ServerURL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'HTTPS://SRV1.Reskit.Org:8080/</w:t>
      </w:r>
      <w:proofErr w:type="spellStart"/>
      <w:r w:rsidR="00E3446A">
        <w:t>PSDSCPullServer.svc</w:t>
      </w:r>
      <w:proofErr w:type="spellEnd"/>
      <w:r w:rsidR="00E3446A">
        <w:t>'</w:t>
      </w:r>
    </w:p>
    <w:p w14:paraId="7C76DA1F" w14:textId="686D749F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RegistrationKey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'5d79ee6e-0420-4c98-9cc3-9f696901a816'</w:t>
      </w:r>
    </w:p>
    <w:p w14:paraId="769AC6D4" w14:textId="5108206C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ConfigurationNames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@('NFSConfig','SMBConfig'</w:t>
      </w:r>
      <w:proofErr w:type="gramStart"/>
      <w:r w:rsidR="00E3446A">
        <w:t>)</w:t>
      </w:r>
      <w:r>
        <w:t xml:space="preserve"> </w:t>
      </w:r>
      <w:r w:rsidR="00E3446A">
        <w:t>}</w:t>
      </w:r>
      <w:proofErr w:type="gramEnd"/>
    </w:p>
    <w:p w14:paraId="2ACA9EB0" w14:textId="4EC53232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PartialConfiguration</w:t>
      </w:r>
      <w:proofErr w:type="spellEnd"/>
      <w:r>
        <w:t xml:space="preserve"> </w:t>
      </w:r>
      <w:proofErr w:type="spellStart"/>
      <w:r w:rsidR="00E3446A">
        <w:t>NFSConfig</w:t>
      </w:r>
      <w:proofErr w:type="spellEnd"/>
      <w:r>
        <w:t xml:space="preserve"> </w:t>
      </w:r>
      <w:r w:rsidR="00E3446A">
        <w:t>{</w:t>
      </w:r>
    </w:p>
    <w:p w14:paraId="3A36A087" w14:textId="195E681D" w:rsidR="00E3446A" w:rsidRDefault="0039634A" w:rsidP="00330CB2">
      <w:pPr>
        <w:pStyle w:val="CodeWithinBulletsEndPACKT"/>
      </w:pPr>
      <w:r>
        <w:t xml:space="preserve">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'NFS</w:t>
      </w:r>
      <w:r>
        <w:t xml:space="preserve"> </w:t>
      </w:r>
      <w:r w:rsidR="00E3446A">
        <w:t>Client</w:t>
      </w:r>
      <w:r>
        <w:t xml:space="preserve"> </w:t>
      </w:r>
      <w:r w:rsidR="00E3446A">
        <w:t>Configuration'</w:t>
      </w:r>
    </w:p>
    <w:p w14:paraId="5CB925AC" w14:textId="12F809A7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Configurationsource</w:t>
      </w:r>
      <w:proofErr w:type="spellEnd"/>
      <w:r>
        <w:t xml:space="preserve"> </w:t>
      </w:r>
      <w:r w:rsidR="00E3446A">
        <w:t>=</w:t>
      </w:r>
    </w:p>
    <w:p w14:paraId="45E70E07" w14:textId="5A82CD5A" w:rsidR="00E3446A" w:rsidRDefault="0039634A" w:rsidP="00330CB2">
      <w:pPr>
        <w:pStyle w:val="CodeWithinBulletsEndPACKT"/>
      </w:pPr>
      <w:r>
        <w:t xml:space="preserve">                    </w:t>
      </w:r>
      <w:r w:rsidR="00E3446A">
        <w:t>@('[ConfigurationRepositoryWeb]DSCPullSrv')}</w:t>
      </w:r>
    </w:p>
    <w:p w14:paraId="4C11F484" w14:textId="10AAB64F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PartialConfiguration</w:t>
      </w:r>
      <w:proofErr w:type="spellEnd"/>
      <w:r>
        <w:t xml:space="preserve"> </w:t>
      </w:r>
      <w:proofErr w:type="spellStart"/>
      <w:r w:rsidR="00E3446A">
        <w:t>SMBConfig</w:t>
      </w:r>
      <w:proofErr w:type="spellEnd"/>
      <w:r>
        <w:t xml:space="preserve"> </w:t>
      </w:r>
      <w:r w:rsidR="00E3446A">
        <w:t>{</w:t>
      </w:r>
    </w:p>
    <w:p w14:paraId="67DE3ADA" w14:textId="42FAFAFA" w:rsidR="00E3446A" w:rsidRDefault="0039634A" w:rsidP="00330CB2">
      <w:pPr>
        <w:pStyle w:val="CodeWithinBulletsEndPACKT"/>
      </w:pPr>
      <w:r>
        <w:t xml:space="preserve">    </w:t>
      </w:r>
      <w:r w:rsidR="00E3446A">
        <w:t>Description</w:t>
      </w:r>
      <w:r>
        <w:t xml:space="preserve"> </w:t>
      </w:r>
      <w:r w:rsidR="00E3446A">
        <w:t>=</w:t>
      </w:r>
      <w:r>
        <w:t xml:space="preserve"> </w:t>
      </w:r>
      <w:r w:rsidR="00E3446A">
        <w:t>'FS-SMB1</w:t>
      </w:r>
      <w:r>
        <w:t xml:space="preserve"> </w:t>
      </w:r>
      <w:r w:rsidR="00E3446A">
        <w:t>Client</w:t>
      </w:r>
      <w:r>
        <w:t xml:space="preserve"> </w:t>
      </w:r>
      <w:r w:rsidR="00E3446A">
        <w:t>Removal'</w:t>
      </w:r>
    </w:p>
    <w:p w14:paraId="5384A14C" w14:textId="4AEC3603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Configurationsource</w:t>
      </w:r>
      <w:proofErr w:type="spellEnd"/>
      <w:r>
        <w:t xml:space="preserve"> </w:t>
      </w:r>
      <w:r w:rsidR="00E3446A">
        <w:t>=</w:t>
      </w:r>
    </w:p>
    <w:p w14:paraId="222CD43A" w14:textId="6D6183AE" w:rsidR="00E3446A" w:rsidRDefault="0039634A" w:rsidP="00330CB2">
      <w:pPr>
        <w:pStyle w:val="CodeWithinBulletsEndPACKT"/>
      </w:pPr>
      <w:r>
        <w:lastRenderedPageBreak/>
        <w:t xml:space="preserve">                    </w:t>
      </w:r>
      <w:r w:rsidR="00E3446A">
        <w:t>@('[ConfigurationRepositoryWeb]DSCPullSrv')</w:t>
      </w:r>
    </w:p>
    <w:p w14:paraId="2CD672F6" w14:textId="319ED4A2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DependsOn</w:t>
      </w:r>
      <w:proofErr w:type="spellEnd"/>
      <w:r>
        <w:t xml:space="preserve">   </w:t>
      </w:r>
      <w:r w:rsidR="00E3446A">
        <w:t>=</w:t>
      </w:r>
      <w:r>
        <w:t xml:space="preserve"> </w:t>
      </w:r>
      <w:r w:rsidR="00E3446A">
        <w:t>'[</w:t>
      </w:r>
      <w:proofErr w:type="spellStart"/>
      <w:r w:rsidR="00E3446A">
        <w:t>PartialConfiguration</w:t>
      </w:r>
      <w:proofErr w:type="spellEnd"/>
      <w:r w:rsidR="00E3446A">
        <w:t>]</w:t>
      </w:r>
      <w:proofErr w:type="spellStart"/>
      <w:r w:rsidR="00E3446A">
        <w:t>NFSConfig</w:t>
      </w:r>
      <w:proofErr w:type="spellEnd"/>
      <w:r w:rsidR="00E3446A">
        <w:t>'</w:t>
      </w:r>
    </w:p>
    <w:p w14:paraId="3A05228E" w14:textId="1BE08CD9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720B7D98" w14:textId="1189DA4C" w:rsidR="00E3446A" w:rsidRDefault="0039634A" w:rsidP="00330CB2">
      <w:pPr>
        <w:pStyle w:val="CodeWithinBulletsEndPACKT"/>
      </w:pPr>
      <w:r>
        <w:t xml:space="preserve"> </w:t>
      </w:r>
      <w:r w:rsidR="00E3446A">
        <w:t>}</w:t>
      </w:r>
      <w:r>
        <w:t xml:space="preserve"> </w:t>
      </w:r>
      <w:r w:rsidR="00E3446A">
        <w:t>#</w:t>
      </w:r>
      <w:r>
        <w:t xml:space="preserve"> </w:t>
      </w:r>
      <w:r w:rsidR="00E3446A">
        <w:t>End</w:t>
      </w:r>
      <w:r>
        <w:t xml:space="preserve"> </w:t>
      </w:r>
      <w:r w:rsidR="00E3446A">
        <w:t>Node</w:t>
      </w:r>
      <w:r>
        <w:t xml:space="preserve"> </w:t>
      </w:r>
      <w:r w:rsidR="00E3446A">
        <w:t>2</w:t>
      </w:r>
      <w:r>
        <w:t xml:space="preserve"> </w:t>
      </w:r>
      <w:r w:rsidR="00E3446A">
        <w:t>Configuration</w:t>
      </w:r>
      <w:r>
        <w:t xml:space="preserve"> </w:t>
      </w:r>
    </w:p>
    <w:p w14:paraId="3DDE3285" w14:textId="77777777" w:rsidR="00E3446A" w:rsidRDefault="00E3446A" w:rsidP="00330CB2">
      <w:pPr>
        <w:pStyle w:val="CodeWithinBulletsEndPACKT"/>
      </w:pPr>
      <w:r>
        <w:t>}</w:t>
      </w:r>
    </w:p>
    <w:p w14:paraId="1044ED5D" w14:textId="3CEB3BF2" w:rsidR="00E3446A" w:rsidRDefault="00E3446A" w:rsidP="009B62AC">
      <w:pPr>
        <w:pStyle w:val="NumberedBulletPACKT"/>
      </w:pPr>
      <w:r>
        <w:t>Run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>
        <w:t>DSC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F52C27B" w14:textId="18F1030F" w:rsidR="00E3446A" w:rsidRDefault="00E3446A" w:rsidP="00330CB2">
      <w:pPr>
        <w:pStyle w:val="CodeWithinBulletsEndPACKT"/>
      </w:pPr>
      <w:r>
        <w:t>SRV2WebPullPartial</w:t>
      </w:r>
      <w:r w:rsidR="0039634A">
        <w:t xml:space="preserve"> </w:t>
      </w:r>
      <w:r>
        <w:t>-</w:t>
      </w:r>
      <w:proofErr w:type="spellStart"/>
      <w:r>
        <w:t>OutputPath</w:t>
      </w:r>
      <w:proofErr w:type="spellEnd"/>
      <w:r w:rsidR="0039634A">
        <w:t xml:space="preserve"> </w:t>
      </w:r>
      <w:r>
        <w:t>C:\DSC</w:t>
      </w:r>
      <w:r w:rsidR="0039634A">
        <w:t xml:space="preserve"> </w:t>
      </w:r>
      <w:r>
        <w:t>|</w:t>
      </w:r>
      <w:r w:rsidR="0039634A">
        <w:t xml:space="preserve"> </w:t>
      </w:r>
      <w:r>
        <w:t>Out-Null</w:t>
      </w:r>
    </w:p>
    <w:p w14:paraId="64FBBD47" w14:textId="1B52BBC0" w:rsidR="00E3446A" w:rsidRDefault="00E3446A" w:rsidP="009B62AC">
      <w:pPr>
        <w:pStyle w:val="NumberedBulletPACKT"/>
      </w:pPr>
      <w:r>
        <w:t>Configure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with</w:t>
      </w:r>
      <w:r w:rsidR="0039634A">
        <w:t xml:space="preserve"> </w:t>
      </w:r>
      <w:r>
        <w:t>the</w:t>
      </w:r>
      <w:r w:rsidR="0039634A">
        <w:t xml:space="preserve"> </w:t>
      </w:r>
      <w:r>
        <w:t>updated</w:t>
      </w:r>
      <w:r w:rsidR="0039634A">
        <w:t xml:space="preserve"> </w:t>
      </w:r>
      <w:r>
        <w:t>configuration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28992968" w14:textId="271CE6F0" w:rsidR="00E3446A" w:rsidRDefault="00E3446A" w:rsidP="00330CB2">
      <w:pPr>
        <w:pStyle w:val="CodeWithinBulletsEndPACKT"/>
      </w:pPr>
      <w:r>
        <w:t>$CSSrv2</w:t>
      </w:r>
      <w:r w:rsidR="0039634A">
        <w:t xml:space="preserve"> </w:t>
      </w:r>
      <w:r>
        <w:t>=</w:t>
      </w:r>
      <w:r w:rsidR="0039634A">
        <w:t xml:space="preserve"> </w:t>
      </w:r>
      <w:r>
        <w:t>New-</w:t>
      </w:r>
      <w:proofErr w:type="spellStart"/>
      <w:r>
        <w:t>CimSession</w:t>
      </w:r>
      <w:proofErr w:type="spellEnd"/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</w:p>
    <w:p w14:paraId="16D641BE" w14:textId="62FB9EE2" w:rsidR="00E3446A" w:rsidRDefault="00E3446A" w:rsidP="00330CB2">
      <w:pPr>
        <w:pStyle w:val="CodeWithinBulletsEndPACKT"/>
      </w:pPr>
      <w:r>
        <w:t>$LCMHT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34A4CA06" w14:textId="1DE5AD7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CimSession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$CSSrv2</w:t>
      </w:r>
    </w:p>
    <w:p w14:paraId="30E72445" w14:textId="04DB559F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   </w:t>
      </w:r>
      <w:r w:rsidR="00E3446A">
        <w:t>=</w:t>
      </w:r>
      <w:r>
        <w:t xml:space="preserve"> </w:t>
      </w:r>
      <w:r w:rsidR="00E3446A">
        <w:t>'C:\DSC'</w:t>
      </w:r>
    </w:p>
    <w:p w14:paraId="2E67279C" w14:textId="7D7FF209" w:rsidR="00E3446A" w:rsidRDefault="0039634A" w:rsidP="00330CB2">
      <w:pPr>
        <w:pStyle w:val="CodeWithinBulletsEndPACKT"/>
      </w:pPr>
      <w:r>
        <w:t xml:space="preserve">  </w:t>
      </w:r>
      <w:r w:rsidR="00E3446A">
        <w:t>Verbose</w:t>
      </w:r>
      <w:r>
        <w:t xml:space="preserve">    </w:t>
      </w:r>
      <w:r w:rsidR="00E3446A">
        <w:t>=</w:t>
      </w:r>
      <w:r>
        <w:t xml:space="preserve"> </w:t>
      </w:r>
      <w:r w:rsidR="00E3446A">
        <w:t>$true</w:t>
      </w:r>
    </w:p>
    <w:p w14:paraId="46675C85" w14:textId="77777777" w:rsidR="00E3446A" w:rsidRDefault="00E3446A" w:rsidP="00330CB2">
      <w:pPr>
        <w:pStyle w:val="CodeWithinBulletsEndPACKT"/>
      </w:pPr>
      <w:r>
        <w:t>}</w:t>
      </w:r>
    </w:p>
    <w:p w14:paraId="065533C9" w14:textId="1DD288E5" w:rsidR="00E3446A" w:rsidRDefault="00E3446A" w:rsidP="00330CB2">
      <w:pPr>
        <w:pStyle w:val="CodeWithinBulletsEndPACKT"/>
      </w:pPr>
      <w:r>
        <w:t>Set-</w:t>
      </w:r>
      <w:proofErr w:type="spellStart"/>
      <w:r>
        <w:t>DscLocalConfigurationManager</w:t>
      </w:r>
      <w:proofErr w:type="spellEnd"/>
      <w:r w:rsidR="0039634A">
        <w:t xml:space="preserve"> </w:t>
      </w:r>
      <w:r>
        <w:t>@LCMHT</w:t>
      </w:r>
    </w:p>
    <w:p w14:paraId="0DB054DA" w14:textId="717C7D50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NFS</w:t>
      </w:r>
      <w:r w:rsidR="0039634A">
        <w:t xml:space="preserve"> </w:t>
      </w:r>
      <w:r>
        <w:t>client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related</w:t>
      </w:r>
      <w:r w:rsidR="0039634A">
        <w:t xml:space="preserve"> </w:t>
      </w:r>
      <w:r>
        <w:t>build</w:t>
      </w:r>
      <w:r w:rsidR="0039634A">
        <w:t xml:space="preserve"> </w:t>
      </w:r>
      <w:r>
        <w:t>MOF</w:t>
      </w:r>
      <w:r w:rsidR="0039634A">
        <w:t xml:space="preserve"> </w:t>
      </w:r>
      <w:r>
        <w:t>file,</w:t>
      </w:r>
      <w:r w:rsidR="0039634A">
        <w:t xml:space="preserve"> </w:t>
      </w:r>
      <w:r>
        <w:t>then</w:t>
      </w:r>
      <w:r w:rsidR="0039634A">
        <w:t xml:space="preserve"> </w:t>
      </w:r>
      <w:r>
        <w:t>rename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40B3F6D4" w14:textId="074C60BE" w:rsidR="00E3446A" w:rsidRDefault="00E3446A" w:rsidP="00330CB2">
      <w:pPr>
        <w:pStyle w:val="CodeWithinBulletsEndPACKT"/>
      </w:pPr>
      <w:r>
        <w:t>$</w:t>
      </w:r>
      <w:proofErr w:type="spellStart"/>
      <w:r>
        <w:t>Guid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r>
        <w:t>'5d79ee6e-0420-4c98-9cc3-9f696901a816'</w:t>
      </w:r>
    </w:p>
    <w:p w14:paraId="5310EF5E" w14:textId="4609C8A5" w:rsidR="00E3446A" w:rsidRDefault="00E3446A" w:rsidP="00330CB2">
      <w:pPr>
        <w:pStyle w:val="CodeWithinBulletsEndPACKT"/>
      </w:pPr>
      <w:r>
        <w:t>$</w:t>
      </w:r>
      <w:proofErr w:type="spellStart"/>
      <w:r>
        <w:t>ConfigData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4BBBC682" w14:textId="35342144" w:rsidR="00E3446A" w:rsidRDefault="0039634A" w:rsidP="00330CB2">
      <w:pPr>
        <w:pStyle w:val="CodeWithinBulletsEndPACKT"/>
      </w:pPr>
      <w:r>
        <w:t xml:space="preserve">  </w:t>
      </w:r>
      <w:proofErr w:type="spellStart"/>
      <w:proofErr w:type="gramStart"/>
      <w:r w:rsidR="00E3446A">
        <w:t>AllNodes</w:t>
      </w:r>
      <w:proofErr w:type="spellEnd"/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@(</w:t>
      </w:r>
    </w:p>
    <w:p w14:paraId="7DBB4F80" w14:textId="57876041" w:rsidR="00E3446A" w:rsidRDefault="0039634A" w:rsidP="00330CB2">
      <w:pPr>
        <w:pStyle w:val="CodeWithinBulletsEndPACKT"/>
      </w:pPr>
      <w:r>
        <w:t xml:space="preserve">    </w:t>
      </w:r>
      <w:proofErr w:type="gramStart"/>
      <w:r w:rsidR="00E3446A">
        <w:t>@{</w:t>
      </w:r>
      <w:r>
        <w:t xml:space="preserve"> </w:t>
      </w:r>
      <w:proofErr w:type="spellStart"/>
      <w:r w:rsidR="00E3446A">
        <w:t>NodeName</w:t>
      </w:r>
      <w:proofErr w:type="spellEnd"/>
      <w:proofErr w:type="gramEnd"/>
      <w:r>
        <w:t xml:space="preserve"> </w:t>
      </w:r>
      <w:r w:rsidR="00E3446A">
        <w:t>=</w:t>
      </w:r>
      <w:r>
        <w:t xml:space="preserve"> </w:t>
      </w:r>
      <w:r w:rsidR="00E3446A">
        <w:t>'*'</w:t>
      </w:r>
      <w:r>
        <w:t xml:space="preserve"> </w:t>
      </w:r>
      <w:r w:rsidR="00E3446A">
        <w:t>;</w:t>
      </w:r>
      <w:r>
        <w:t xml:space="preserve"> </w:t>
      </w:r>
      <w:proofErr w:type="spellStart"/>
      <w:r w:rsidR="00E3446A">
        <w:t>PsDscAllowPlainTextPassword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$true},</w:t>
      </w:r>
    </w:p>
    <w:p w14:paraId="15E5DF62" w14:textId="61EF402E" w:rsidR="00E3446A" w:rsidRDefault="0039634A" w:rsidP="00330CB2">
      <w:pPr>
        <w:pStyle w:val="CodeWithinBulletsEndPACKT"/>
      </w:pPr>
      <w:r>
        <w:t xml:space="preserve">    </w:t>
      </w:r>
      <w:proofErr w:type="gramStart"/>
      <w:r w:rsidR="00E3446A">
        <w:t>@{</w:t>
      </w:r>
      <w:r>
        <w:t xml:space="preserve"> </w:t>
      </w:r>
      <w:proofErr w:type="spellStart"/>
      <w:r w:rsidR="00E3446A">
        <w:t>NodeName</w:t>
      </w:r>
      <w:proofErr w:type="spellEnd"/>
      <w:proofErr w:type="gram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Guid</w:t>
      </w:r>
      <w:proofErr w:type="spellEnd"/>
      <w:r>
        <w:t xml:space="preserve"> </w:t>
      </w:r>
      <w:r w:rsidR="00E3446A">
        <w:t>}</w:t>
      </w:r>
    </w:p>
    <w:p w14:paraId="2EB76C13" w14:textId="19CF22DD" w:rsidR="00E3446A" w:rsidRDefault="0039634A" w:rsidP="00330CB2">
      <w:pPr>
        <w:pStyle w:val="CodeWithinBulletsEndPACKT"/>
      </w:pPr>
      <w:r>
        <w:t xml:space="preserve">  </w:t>
      </w:r>
      <w:r w:rsidR="00E3446A">
        <w:t>)</w:t>
      </w:r>
    </w:p>
    <w:p w14:paraId="4DB9D497" w14:textId="77777777" w:rsidR="00E3446A" w:rsidRDefault="00E3446A" w:rsidP="00330CB2">
      <w:pPr>
        <w:pStyle w:val="CodeWithinBulletsEndPACKT"/>
      </w:pPr>
      <w:r>
        <w:t>}</w:t>
      </w:r>
    </w:p>
    <w:p w14:paraId="6D1D8DD4" w14:textId="384A4334" w:rsidR="00E3446A" w:rsidRDefault="00E3446A" w:rsidP="00330CB2">
      <w:pPr>
        <w:pStyle w:val="CodeWithinBulletsEndPACKT"/>
      </w:pPr>
      <w:proofErr w:type="gramStart"/>
      <w:r>
        <w:t>Configuration</w:t>
      </w:r>
      <w:r w:rsidR="0039634A">
        <w:t xml:space="preserve">  </w:t>
      </w:r>
      <w:proofErr w:type="spellStart"/>
      <w:r>
        <w:t>NFSConfig</w:t>
      </w:r>
      <w:proofErr w:type="spellEnd"/>
      <w:proofErr w:type="gramEnd"/>
      <w:r w:rsidR="0039634A">
        <w:t xml:space="preserve"> </w:t>
      </w:r>
      <w:r>
        <w:t>{</w:t>
      </w:r>
    </w:p>
    <w:p w14:paraId="21D6EA37" w14:textId="78AD5CE2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–</w:t>
      </w:r>
      <w:proofErr w:type="spellStart"/>
      <w:r w:rsidR="00E3446A">
        <w:t>ModuleName</w:t>
      </w:r>
      <w:proofErr w:type="spellEnd"/>
      <w:r>
        <w:t xml:space="preserve"> </w:t>
      </w:r>
      <w:proofErr w:type="spellStart"/>
      <w:r w:rsidR="00E3446A">
        <w:t>PSDesiredStateConfiguration</w:t>
      </w:r>
      <w:proofErr w:type="spellEnd"/>
    </w:p>
    <w:p w14:paraId="4CE3FE8C" w14:textId="149397D4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r w:rsidR="00E3446A">
        <w:t>$</w:t>
      </w:r>
      <w:proofErr w:type="spellStart"/>
      <w:r w:rsidR="00E3446A">
        <w:t>Allnodes.NodeName</w:t>
      </w:r>
      <w:proofErr w:type="spellEnd"/>
      <w:r>
        <w:t xml:space="preserve"> </w:t>
      </w:r>
      <w:r w:rsidR="00E3446A">
        <w:t>{</w:t>
      </w:r>
    </w:p>
    <w:p w14:paraId="61A90E09" w14:textId="4D005390" w:rsidR="00E3446A" w:rsidRDefault="0039634A" w:rsidP="00330CB2">
      <w:pPr>
        <w:pStyle w:val="CodeWithinBulletsEndPACKT"/>
      </w:pPr>
      <w:r>
        <w:t xml:space="preserve">    </w:t>
      </w:r>
      <w:proofErr w:type="spellStart"/>
      <w:r w:rsidR="00E3446A">
        <w:t>WindowsFeature</w:t>
      </w:r>
      <w:proofErr w:type="spellEnd"/>
      <w:r>
        <w:t xml:space="preserve"> </w:t>
      </w:r>
      <w:proofErr w:type="spellStart"/>
      <w:r w:rsidR="00E3446A">
        <w:t>NFSClientPresent</w:t>
      </w:r>
      <w:proofErr w:type="spellEnd"/>
      <w:r>
        <w:t xml:space="preserve"> </w:t>
      </w:r>
      <w:r w:rsidR="00E3446A">
        <w:t>{</w:t>
      </w:r>
      <w:r>
        <w:t xml:space="preserve"> </w:t>
      </w:r>
    </w:p>
    <w:p w14:paraId="2D8C4C8F" w14:textId="395B1B6D" w:rsidR="00E3446A" w:rsidRDefault="0039634A" w:rsidP="00330CB2">
      <w:pPr>
        <w:pStyle w:val="CodeWithinBulletsEndPACKT"/>
      </w:pPr>
      <w:r>
        <w:t xml:space="preserve">      </w:t>
      </w:r>
      <w:r w:rsidR="00E3446A">
        <w:t>Name</w:t>
      </w:r>
      <w:r>
        <w:t xml:space="preserve">     </w:t>
      </w:r>
      <w:r w:rsidR="00E3446A">
        <w:t>=</w:t>
      </w:r>
      <w:r>
        <w:t xml:space="preserve"> </w:t>
      </w:r>
      <w:r w:rsidR="00E3446A">
        <w:t>'NFS-Client'</w:t>
      </w:r>
    </w:p>
    <w:p w14:paraId="7A61C2E4" w14:textId="2B69726D" w:rsidR="00E3446A" w:rsidRDefault="0039634A" w:rsidP="00330CB2">
      <w:pPr>
        <w:pStyle w:val="CodeWithinBulletsEndPACKT"/>
      </w:pPr>
      <w:r>
        <w:t xml:space="preserve">      </w:t>
      </w:r>
      <w:r w:rsidR="00E3446A">
        <w:t>Ensure</w:t>
      </w:r>
      <w:r>
        <w:t xml:space="preserve">   </w:t>
      </w:r>
      <w:r w:rsidR="00E3446A">
        <w:t>=</w:t>
      </w:r>
      <w:r>
        <w:t xml:space="preserve"> </w:t>
      </w:r>
      <w:r w:rsidR="00E3446A">
        <w:t>'Present'</w:t>
      </w:r>
      <w:r>
        <w:t xml:space="preserve">  </w:t>
      </w:r>
    </w:p>
    <w:p w14:paraId="137EA6D5" w14:textId="5611A8E7" w:rsidR="00E3446A" w:rsidRDefault="0039634A" w:rsidP="00330CB2">
      <w:pPr>
        <w:pStyle w:val="CodeWithinBulletsEndPACKT"/>
      </w:pPr>
      <w:r>
        <w:t xml:space="preserve">    </w:t>
      </w:r>
      <w:r w:rsidR="00E3446A">
        <w:t>}</w:t>
      </w:r>
      <w:r>
        <w:t xml:space="preserve">    </w:t>
      </w:r>
    </w:p>
    <w:p w14:paraId="7CD2F28C" w14:textId="780447C5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43AFD567" w14:textId="77777777" w:rsidR="00E3446A" w:rsidRDefault="00E3446A" w:rsidP="00330CB2">
      <w:pPr>
        <w:pStyle w:val="CodeWithinBulletsEndPACKT"/>
      </w:pPr>
      <w:r>
        <w:t>}</w:t>
      </w:r>
    </w:p>
    <w:p w14:paraId="4B9AA3AA" w14:textId="0BE29C36" w:rsidR="00E3446A" w:rsidRDefault="00E3446A" w:rsidP="00330CB2">
      <w:pPr>
        <w:pStyle w:val="CodeWithinBulletsEndPACKT"/>
      </w:pPr>
      <w:r>
        <w:t>$CHT1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06858308" w14:textId="4B8896DD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ConfigurationData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ConfigData</w:t>
      </w:r>
      <w:proofErr w:type="spellEnd"/>
    </w:p>
    <w:p w14:paraId="4B008E51" w14:textId="59858C4B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OutputPath</w:t>
      </w:r>
      <w:proofErr w:type="spellEnd"/>
      <w:r>
        <w:t xml:space="preserve">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'</w:t>
      </w:r>
    </w:p>
    <w:p w14:paraId="6F608D0B" w14:textId="77777777" w:rsidR="00E3446A" w:rsidRDefault="00E3446A" w:rsidP="00330CB2">
      <w:pPr>
        <w:pStyle w:val="CodeWithinBulletsEndPACKT"/>
      </w:pPr>
      <w:r>
        <w:t>}</w:t>
      </w:r>
    </w:p>
    <w:p w14:paraId="660FD41B" w14:textId="6847B702" w:rsidR="00E3446A" w:rsidRDefault="00E3446A" w:rsidP="00330CB2">
      <w:pPr>
        <w:pStyle w:val="CodeWithinBulletsEndPACKT"/>
      </w:pPr>
      <w:proofErr w:type="spellStart"/>
      <w:r>
        <w:t>NFSConfig</w:t>
      </w:r>
      <w:proofErr w:type="spellEnd"/>
      <w:r w:rsidR="0039634A">
        <w:t xml:space="preserve"> </w:t>
      </w:r>
      <w:r>
        <w:t>@CHT1</w:t>
      </w:r>
      <w:r w:rsidR="0039634A">
        <w:t xml:space="preserve"> </w:t>
      </w:r>
    </w:p>
    <w:p w14:paraId="08490C6B" w14:textId="10920985" w:rsidR="00E3446A" w:rsidRDefault="00E3446A" w:rsidP="00330CB2">
      <w:pPr>
        <w:pStyle w:val="CodeWithinBulletsEndPACKT"/>
      </w:pPr>
      <w:r>
        <w:t>$RIHT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756E1AF7" w14:textId="0AED389E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 </w:t>
      </w:r>
      <w:r w:rsidR="00E3446A">
        <w:t>=</w:t>
      </w:r>
      <w:r>
        <w:t xml:space="preserve"> </w:t>
      </w:r>
      <w:r w:rsidR="00E3446A">
        <w:t>"C:\DSCConfiguration\$Guid.mof"</w:t>
      </w:r>
    </w:p>
    <w:p w14:paraId="1C0D7B7B" w14:textId="4515BEB8" w:rsidR="00E3446A" w:rsidRDefault="0039634A" w:rsidP="00330CB2">
      <w:pPr>
        <w:pStyle w:val="CodeWithinBulletsEndPACKT"/>
      </w:pPr>
      <w:r>
        <w:t xml:space="preserve">  </w:t>
      </w:r>
      <w:proofErr w:type="gramStart"/>
      <w:r w:rsidR="00E3446A">
        <w:t>Newname</w:t>
      </w:r>
      <w:r>
        <w:t xml:space="preserve">  </w:t>
      </w:r>
      <w:r w:rsidR="00E3446A">
        <w:t>=</w:t>
      </w:r>
      <w:proofErr w:type="gramEnd"/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</w:t>
      </w:r>
      <w:proofErr w:type="spellStart"/>
      <w:r w:rsidR="00E3446A">
        <w:t>NFSConfig.MOF</w:t>
      </w:r>
      <w:proofErr w:type="spellEnd"/>
      <w:r w:rsidR="00E3446A">
        <w:t>'</w:t>
      </w:r>
    </w:p>
    <w:p w14:paraId="4C46DA00" w14:textId="77777777" w:rsidR="00E3446A" w:rsidRDefault="00E3446A" w:rsidP="00330CB2">
      <w:pPr>
        <w:pStyle w:val="CodeWithinBulletsEndPACKT"/>
      </w:pPr>
      <w:r>
        <w:lastRenderedPageBreak/>
        <w:t>}</w:t>
      </w:r>
    </w:p>
    <w:p w14:paraId="5526144E" w14:textId="522D6BE4" w:rsidR="00E3446A" w:rsidRDefault="00E3446A" w:rsidP="00330CB2">
      <w:pPr>
        <w:pStyle w:val="CodeWithinBulletsEndPACKT"/>
      </w:pPr>
      <w:r>
        <w:t>Rename-</w:t>
      </w:r>
      <w:proofErr w:type="gramStart"/>
      <w:r>
        <w:t>Item</w:t>
      </w:r>
      <w:r w:rsidR="0039634A">
        <w:t xml:space="preserve">  </w:t>
      </w:r>
      <w:r>
        <w:t>@</w:t>
      </w:r>
      <w:proofErr w:type="gramEnd"/>
      <w:r>
        <w:t>RIHT</w:t>
      </w:r>
    </w:p>
    <w:p w14:paraId="30E5DA2A" w14:textId="63253A08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and</w:t>
      </w:r>
      <w:r w:rsidR="0039634A">
        <w:t xml:space="preserve"> </w:t>
      </w:r>
      <w:r>
        <w:t>compile</w:t>
      </w:r>
      <w:r w:rsidR="0039634A">
        <w:t xml:space="preserve"> </w:t>
      </w:r>
      <w:r>
        <w:t>the</w:t>
      </w:r>
      <w:r w:rsidR="0039634A">
        <w:t xml:space="preserve"> </w:t>
      </w:r>
      <w:r>
        <w:t>SMB</w:t>
      </w:r>
      <w:r w:rsidR="0039634A">
        <w:t xml:space="preserve"> </w:t>
      </w:r>
      <w:r>
        <w:t>client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configuration,</w:t>
      </w:r>
      <w:r w:rsidR="0039634A">
        <w:t xml:space="preserve"> </w:t>
      </w:r>
      <w:r>
        <w:t>which</w:t>
      </w:r>
      <w:r w:rsidR="0039634A">
        <w:t xml:space="preserve"> </w:t>
      </w:r>
      <w:r>
        <w:t>ensures</w:t>
      </w:r>
      <w:r w:rsidR="0039634A">
        <w:t xml:space="preserve"> </w:t>
      </w:r>
      <w:r>
        <w:t>that</w:t>
      </w:r>
      <w:r w:rsidR="0039634A">
        <w:t xml:space="preserve"> </w:t>
      </w:r>
      <w:r>
        <w:t>SMB</w:t>
      </w:r>
      <w:r w:rsidR="0039634A">
        <w:t xml:space="preserve"> </w:t>
      </w:r>
      <w:r>
        <w:t>is</w:t>
      </w:r>
      <w:r w:rsidR="0039634A">
        <w:t xml:space="preserve"> </w:t>
      </w:r>
      <w:r w:rsidRPr="000C66E6">
        <w:rPr>
          <w:rStyle w:val="KeyWordPACKT"/>
        </w:rPr>
        <w:t>not</w:t>
      </w:r>
      <w:r w:rsidR="0039634A">
        <w:t xml:space="preserve"> </w:t>
      </w:r>
      <w:r>
        <w:t>installed,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CEF5153" w14:textId="480158C7" w:rsidR="00E3446A" w:rsidRDefault="00E3446A" w:rsidP="00330CB2">
      <w:pPr>
        <w:pStyle w:val="CodeWithinBulletsEndPACKT"/>
      </w:pPr>
      <w:r>
        <w:t>$</w:t>
      </w:r>
      <w:proofErr w:type="spellStart"/>
      <w:r>
        <w:t>Guid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r>
        <w:t>'5d79ee6e-0420-4c98-9cc3-9f696901a816'</w:t>
      </w:r>
    </w:p>
    <w:p w14:paraId="040FD5B7" w14:textId="08802858" w:rsidR="00E3446A" w:rsidRDefault="00E3446A" w:rsidP="00330CB2">
      <w:pPr>
        <w:pStyle w:val="CodeWithinBulletsEndPACKT"/>
      </w:pPr>
      <w:r>
        <w:t>$</w:t>
      </w:r>
      <w:proofErr w:type="spellStart"/>
      <w:r>
        <w:t>ConfigData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6E868AFE" w14:textId="7FB9A915" w:rsidR="00E3446A" w:rsidRDefault="0039634A" w:rsidP="00330CB2">
      <w:pPr>
        <w:pStyle w:val="CodeWithinBulletsEndPACKT"/>
      </w:pPr>
      <w:r>
        <w:t xml:space="preserve">   </w:t>
      </w:r>
      <w:proofErr w:type="spellStart"/>
      <w:r w:rsidR="00E3446A">
        <w:t>AllNodes</w:t>
      </w:r>
      <w:proofErr w:type="spellEnd"/>
      <w:r>
        <w:t xml:space="preserve"> </w:t>
      </w:r>
      <w:r w:rsidR="00E3446A">
        <w:t>=</w:t>
      </w:r>
      <w:r>
        <w:t xml:space="preserve"> </w:t>
      </w:r>
      <w:proofErr w:type="gramStart"/>
      <w:r w:rsidR="00E3446A">
        <w:t>@(</w:t>
      </w:r>
      <w:proofErr w:type="gramEnd"/>
    </w:p>
    <w:p w14:paraId="3A8F3759" w14:textId="451C45BC" w:rsidR="00E3446A" w:rsidRDefault="0039634A" w:rsidP="00330CB2">
      <w:pPr>
        <w:pStyle w:val="CodeWithinBulletsEndPACKT"/>
      </w:pPr>
      <w:r>
        <w:t xml:space="preserve">      </w:t>
      </w:r>
      <w:proofErr w:type="gramStart"/>
      <w:r w:rsidR="00E3446A">
        <w:t>@{</w:t>
      </w:r>
      <w:r>
        <w:t xml:space="preserve"> </w:t>
      </w:r>
      <w:proofErr w:type="spellStart"/>
      <w:r w:rsidR="00E3446A">
        <w:t>NodeName</w:t>
      </w:r>
      <w:proofErr w:type="spellEnd"/>
      <w:proofErr w:type="gramEnd"/>
      <w:r>
        <w:t xml:space="preserve"> </w:t>
      </w:r>
      <w:r w:rsidR="00E3446A">
        <w:t>=</w:t>
      </w:r>
      <w:r>
        <w:t xml:space="preserve"> </w:t>
      </w:r>
      <w:r w:rsidR="00E3446A">
        <w:t>'*'</w:t>
      </w:r>
      <w:r>
        <w:t xml:space="preserve"> </w:t>
      </w:r>
      <w:r w:rsidR="00E3446A">
        <w:t>;</w:t>
      </w:r>
      <w:r>
        <w:t xml:space="preserve"> </w:t>
      </w:r>
      <w:proofErr w:type="spellStart"/>
      <w:r w:rsidR="00E3446A">
        <w:t>PsDscAllowPlainTextPassword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$true},</w:t>
      </w:r>
    </w:p>
    <w:p w14:paraId="234B1B97" w14:textId="0FD4BC82" w:rsidR="00E3446A" w:rsidRDefault="0039634A" w:rsidP="00330CB2">
      <w:pPr>
        <w:pStyle w:val="CodeWithinBulletsEndPACKT"/>
      </w:pPr>
      <w:r>
        <w:t xml:space="preserve">      </w:t>
      </w:r>
      <w:proofErr w:type="gramStart"/>
      <w:r w:rsidR="00E3446A">
        <w:t>@{</w:t>
      </w:r>
      <w:r>
        <w:t xml:space="preserve"> </w:t>
      </w:r>
      <w:proofErr w:type="spellStart"/>
      <w:r w:rsidR="00E3446A">
        <w:t>NodeName</w:t>
      </w:r>
      <w:proofErr w:type="spellEnd"/>
      <w:proofErr w:type="gram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Guid</w:t>
      </w:r>
      <w:proofErr w:type="spellEnd"/>
      <w:r>
        <w:t xml:space="preserve"> </w:t>
      </w:r>
      <w:r w:rsidR="00E3446A">
        <w:t>}</w:t>
      </w:r>
    </w:p>
    <w:p w14:paraId="136E238F" w14:textId="14776028" w:rsidR="00E3446A" w:rsidRDefault="0039634A" w:rsidP="00330CB2">
      <w:pPr>
        <w:pStyle w:val="CodeWithinBulletsEndPACKT"/>
      </w:pPr>
      <w:r>
        <w:t xml:space="preserve">   </w:t>
      </w:r>
      <w:r w:rsidR="00E3446A">
        <w:t>)</w:t>
      </w:r>
    </w:p>
    <w:p w14:paraId="0356E52B" w14:textId="77777777" w:rsidR="00E3446A" w:rsidRDefault="00E3446A" w:rsidP="00330CB2">
      <w:pPr>
        <w:pStyle w:val="CodeWithinBulletsEndPACKT"/>
      </w:pPr>
      <w:r>
        <w:t>}</w:t>
      </w:r>
    </w:p>
    <w:p w14:paraId="37A24949" w14:textId="1FB53588" w:rsidR="00E3446A" w:rsidRDefault="00E3446A" w:rsidP="00330CB2">
      <w:pPr>
        <w:pStyle w:val="CodeWithinBulletsEndPACKT"/>
      </w:pPr>
      <w:proofErr w:type="gramStart"/>
      <w:r>
        <w:t>Configuration</w:t>
      </w:r>
      <w:r w:rsidR="0039634A">
        <w:t xml:space="preserve">  </w:t>
      </w:r>
      <w:proofErr w:type="spellStart"/>
      <w:r>
        <w:t>SMBConfig</w:t>
      </w:r>
      <w:proofErr w:type="spellEnd"/>
      <w:proofErr w:type="gramEnd"/>
      <w:r w:rsidR="0039634A">
        <w:t xml:space="preserve"> </w:t>
      </w:r>
      <w:r>
        <w:t>{</w:t>
      </w:r>
    </w:p>
    <w:p w14:paraId="67E244DE" w14:textId="53CCA67C" w:rsidR="00E3446A" w:rsidRDefault="0039634A" w:rsidP="00330CB2">
      <w:pPr>
        <w:pStyle w:val="CodeWithinBulletsEndPACKT"/>
      </w:pPr>
      <w:r>
        <w:t xml:space="preserve">  </w:t>
      </w:r>
      <w:r w:rsidR="00E3446A">
        <w:t>Import-</w:t>
      </w:r>
      <w:proofErr w:type="spellStart"/>
      <w:r w:rsidR="00E3446A">
        <w:t>DscResource</w:t>
      </w:r>
      <w:proofErr w:type="spellEnd"/>
      <w:r>
        <w:t xml:space="preserve"> </w:t>
      </w:r>
      <w:r w:rsidR="00E3446A">
        <w:t>–</w:t>
      </w:r>
      <w:proofErr w:type="spellStart"/>
      <w:r w:rsidR="00E3446A">
        <w:t>ModuleName</w:t>
      </w:r>
      <w:proofErr w:type="spellEnd"/>
      <w:r>
        <w:t xml:space="preserve"> </w:t>
      </w:r>
      <w:r w:rsidR="00E3446A">
        <w:t>'</w:t>
      </w:r>
      <w:proofErr w:type="spellStart"/>
      <w:r w:rsidR="00E3446A">
        <w:t>PSDesiredStateConfiguration</w:t>
      </w:r>
      <w:proofErr w:type="spellEnd"/>
      <w:r w:rsidR="00E3446A">
        <w:t>'</w:t>
      </w:r>
    </w:p>
    <w:p w14:paraId="6E78E032" w14:textId="06AB2CA2" w:rsidR="00E3446A" w:rsidRDefault="0039634A" w:rsidP="00330CB2">
      <w:pPr>
        <w:pStyle w:val="CodeWithinBulletsEndPACKT"/>
      </w:pPr>
      <w:r>
        <w:t xml:space="preserve">  </w:t>
      </w:r>
      <w:r w:rsidR="00E3446A">
        <w:t>Node</w:t>
      </w:r>
      <w:r>
        <w:t xml:space="preserve"> </w:t>
      </w:r>
      <w:r w:rsidR="00E3446A">
        <w:t>$</w:t>
      </w:r>
      <w:proofErr w:type="spellStart"/>
      <w:r w:rsidR="00E3446A">
        <w:t>AllNodes.NodeName</w:t>
      </w:r>
      <w:proofErr w:type="spellEnd"/>
      <w:r>
        <w:t xml:space="preserve"> </w:t>
      </w:r>
      <w:r w:rsidR="00E3446A">
        <w:t>{</w:t>
      </w:r>
    </w:p>
    <w:p w14:paraId="2E3DDF6B" w14:textId="1B6EBF55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WindowsFeature</w:t>
      </w:r>
      <w:proofErr w:type="spellEnd"/>
      <w:r>
        <w:t xml:space="preserve"> </w:t>
      </w:r>
      <w:r w:rsidR="00E3446A">
        <w:t>SMB1</w:t>
      </w:r>
      <w:r>
        <w:t xml:space="preserve"> </w:t>
      </w:r>
      <w:r w:rsidR="00E3446A">
        <w:t>{</w:t>
      </w:r>
    </w:p>
    <w:p w14:paraId="16B0CC16" w14:textId="5BE04E45" w:rsidR="00E3446A" w:rsidRDefault="0039634A" w:rsidP="00330CB2">
      <w:pPr>
        <w:pStyle w:val="CodeWithinBulletsEndPACKT"/>
      </w:pPr>
      <w:r>
        <w:t xml:space="preserve">    </w:t>
      </w:r>
      <w:r w:rsidR="00E3446A">
        <w:t>Name</w:t>
      </w:r>
      <w:r>
        <w:t xml:space="preserve">   </w:t>
      </w:r>
      <w:r w:rsidR="00E3446A">
        <w:t>=</w:t>
      </w:r>
      <w:r>
        <w:t xml:space="preserve"> </w:t>
      </w:r>
      <w:r w:rsidR="00E3446A">
        <w:t>'FS-SMB1'</w:t>
      </w:r>
    </w:p>
    <w:p w14:paraId="17923505" w14:textId="453402BC" w:rsidR="00E3446A" w:rsidRDefault="0039634A" w:rsidP="00330CB2">
      <w:pPr>
        <w:pStyle w:val="CodeWithinBulletsEndPACKT"/>
      </w:pPr>
      <w:r>
        <w:t xml:space="preserve">    </w:t>
      </w:r>
      <w:r w:rsidR="00E3446A">
        <w:t>Ensure</w:t>
      </w:r>
      <w:r>
        <w:t xml:space="preserve"> </w:t>
      </w:r>
      <w:r w:rsidR="00E3446A">
        <w:t>=</w:t>
      </w:r>
      <w:r>
        <w:t xml:space="preserve"> </w:t>
      </w:r>
      <w:r w:rsidR="00E3446A">
        <w:t>'Absent'</w:t>
      </w:r>
    </w:p>
    <w:p w14:paraId="5F08D02A" w14:textId="77E93E33" w:rsidR="00E3446A" w:rsidRDefault="0039634A" w:rsidP="00330CB2">
      <w:pPr>
        <w:pStyle w:val="CodeWithinBulletsEndPACKT"/>
      </w:pPr>
      <w:r>
        <w:t xml:space="preserve">  </w:t>
      </w:r>
      <w:r w:rsidR="00E3446A">
        <w:t>}</w:t>
      </w:r>
    </w:p>
    <w:p w14:paraId="7026C2CE" w14:textId="77777777" w:rsidR="00E3446A" w:rsidRDefault="00E3446A" w:rsidP="00330CB2">
      <w:pPr>
        <w:pStyle w:val="CodeWithinBulletsEndPACKT"/>
      </w:pPr>
      <w:r>
        <w:t>}</w:t>
      </w:r>
    </w:p>
    <w:p w14:paraId="1A0C5A17" w14:textId="77777777" w:rsidR="00E3446A" w:rsidRDefault="00E3446A" w:rsidP="00330CB2">
      <w:pPr>
        <w:pStyle w:val="CodeWithinBulletsEndPACKT"/>
      </w:pPr>
      <w:r>
        <w:t>}</w:t>
      </w:r>
    </w:p>
    <w:p w14:paraId="66E8E491" w14:textId="057FCD65" w:rsidR="00E3446A" w:rsidRDefault="00E3446A" w:rsidP="00330CB2">
      <w:pPr>
        <w:pStyle w:val="CodeWithinBulletsEndPACKT"/>
      </w:pPr>
      <w:r>
        <w:t>$SMBHT</w:t>
      </w:r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@{</w:t>
      </w:r>
      <w:proofErr w:type="gramEnd"/>
    </w:p>
    <w:p w14:paraId="0F958212" w14:textId="75FFC664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ConfigurationData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$</w:t>
      </w:r>
      <w:proofErr w:type="spellStart"/>
      <w:r w:rsidR="00E3446A">
        <w:t>ConfigData</w:t>
      </w:r>
      <w:proofErr w:type="spellEnd"/>
      <w:r>
        <w:t xml:space="preserve"> </w:t>
      </w:r>
    </w:p>
    <w:p w14:paraId="75AB9586" w14:textId="40EE8BA6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OutputPath</w:t>
      </w:r>
      <w:proofErr w:type="spellEnd"/>
      <w:r>
        <w:t xml:space="preserve">       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\'</w:t>
      </w:r>
      <w:r>
        <w:t xml:space="preserve">  </w:t>
      </w:r>
    </w:p>
    <w:p w14:paraId="52941D3B" w14:textId="77777777" w:rsidR="00E3446A" w:rsidRDefault="00E3446A" w:rsidP="00330CB2">
      <w:pPr>
        <w:pStyle w:val="CodeWithinBulletsEndPACKT"/>
      </w:pPr>
      <w:r>
        <w:t>}</w:t>
      </w:r>
    </w:p>
    <w:p w14:paraId="17323B79" w14:textId="69F0BEC9" w:rsidR="00E3446A" w:rsidRDefault="00E3446A" w:rsidP="00330CB2">
      <w:pPr>
        <w:pStyle w:val="CodeWithinBulletsEndPACKT"/>
      </w:pPr>
      <w:proofErr w:type="spellStart"/>
      <w:r>
        <w:t>SMBConfig</w:t>
      </w:r>
      <w:proofErr w:type="spellEnd"/>
      <w:r w:rsidR="0039634A">
        <w:t xml:space="preserve"> </w:t>
      </w:r>
      <w:r>
        <w:t>@SMBHT</w:t>
      </w:r>
      <w:r w:rsidR="0039634A">
        <w:t xml:space="preserve"> </w:t>
      </w:r>
      <w:proofErr w:type="gramStart"/>
      <w:r>
        <w:t>|</w:t>
      </w:r>
      <w:r w:rsidR="0039634A">
        <w:t xml:space="preserve">  </w:t>
      </w:r>
      <w:r>
        <w:t>Out</w:t>
      </w:r>
      <w:proofErr w:type="gramEnd"/>
      <w:r>
        <w:t>-Null</w:t>
      </w:r>
    </w:p>
    <w:p w14:paraId="7D205F07" w14:textId="133AF954" w:rsidR="00E3446A" w:rsidRDefault="00E3446A" w:rsidP="00330CB2">
      <w:pPr>
        <w:pStyle w:val="CodeWithinBulletsEndPACKT"/>
      </w:pPr>
      <w:r>
        <w:t>$RIHT</w:t>
      </w:r>
      <w:r w:rsidR="0039634A">
        <w:t xml:space="preserve"> </w:t>
      </w:r>
      <w:proofErr w:type="gramStart"/>
      <w:r>
        <w:t>=</w:t>
      </w:r>
      <w:r w:rsidR="0039634A">
        <w:t xml:space="preserve">  </w:t>
      </w:r>
      <w:r>
        <w:t>@</w:t>
      </w:r>
      <w:proofErr w:type="gramEnd"/>
      <w:r>
        <w:t>{</w:t>
      </w:r>
    </w:p>
    <w:p w14:paraId="5DEA9A15" w14:textId="2EDA9FCB" w:rsidR="00E3446A" w:rsidRDefault="0039634A" w:rsidP="00330CB2">
      <w:pPr>
        <w:pStyle w:val="CodeWithinBulletsEndPACKT"/>
      </w:pPr>
      <w:r>
        <w:t xml:space="preserve">  </w:t>
      </w:r>
      <w:r w:rsidR="00E3446A">
        <w:t>Path</w:t>
      </w:r>
      <w:r>
        <w:t xml:space="preserve">    </w:t>
      </w:r>
      <w:r w:rsidR="00E3446A">
        <w:t>=</w:t>
      </w:r>
      <w:r>
        <w:t xml:space="preserve"> </w:t>
      </w:r>
      <w:r w:rsidR="00E3446A">
        <w:t>"C:\DSCConfiguration\$Guid.mof"</w:t>
      </w:r>
      <w:r>
        <w:t xml:space="preserve"> </w:t>
      </w:r>
    </w:p>
    <w:p w14:paraId="0C26124A" w14:textId="0942EA7A" w:rsidR="00E3446A" w:rsidRDefault="0039634A" w:rsidP="00330CB2">
      <w:pPr>
        <w:pStyle w:val="CodeWithinBulletsEndPACKT"/>
      </w:pPr>
      <w:r>
        <w:t xml:space="preserve">  </w:t>
      </w:r>
      <w:proofErr w:type="spellStart"/>
      <w:r w:rsidR="00E3446A">
        <w:t>NewName</w:t>
      </w:r>
      <w:proofErr w:type="spellEnd"/>
      <w:r>
        <w:t xml:space="preserve"> </w:t>
      </w:r>
      <w:r w:rsidR="00E3446A">
        <w:t>=</w:t>
      </w:r>
      <w:r>
        <w:t xml:space="preserve"> </w:t>
      </w:r>
      <w:r w:rsidR="00E3446A">
        <w:t>'C:\</w:t>
      </w:r>
      <w:proofErr w:type="spellStart"/>
      <w:r w:rsidR="00E3446A">
        <w:t>DSCConfiguration</w:t>
      </w:r>
      <w:proofErr w:type="spellEnd"/>
      <w:r w:rsidR="00E3446A">
        <w:t>\</w:t>
      </w:r>
      <w:proofErr w:type="spellStart"/>
      <w:r w:rsidR="00E3446A">
        <w:t>SMBConfig.MOF</w:t>
      </w:r>
      <w:proofErr w:type="spellEnd"/>
      <w:r w:rsidR="00E3446A">
        <w:t>'</w:t>
      </w:r>
    </w:p>
    <w:p w14:paraId="2B98619F" w14:textId="77777777" w:rsidR="00E3446A" w:rsidRDefault="00E3446A" w:rsidP="00330CB2">
      <w:pPr>
        <w:pStyle w:val="CodeWithinBulletsEndPACKT"/>
      </w:pPr>
      <w:r>
        <w:t>}</w:t>
      </w:r>
    </w:p>
    <w:p w14:paraId="0FE5E835" w14:textId="254913DE" w:rsidR="00E3446A" w:rsidRDefault="00E3446A" w:rsidP="00330CB2">
      <w:pPr>
        <w:pStyle w:val="CodeWithinBulletsEndPACKT"/>
      </w:pPr>
      <w:r>
        <w:t>Rename-</w:t>
      </w:r>
      <w:proofErr w:type="gramStart"/>
      <w:r>
        <w:t>Item</w:t>
      </w:r>
      <w:r w:rsidR="0039634A">
        <w:t xml:space="preserve">  </w:t>
      </w:r>
      <w:r>
        <w:t>@</w:t>
      </w:r>
      <w:proofErr w:type="gramEnd"/>
      <w:r>
        <w:t>RIHT</w:t>
      </w:r>
    </w:p>
    <w:p w14:paraId="0209EBC2" w14:textId="770E5DCF" w:rsidR="00E3446A" w:rsidRDefault="00E3446A" w:rsidP="009B62AC">
      <w:pPr>
        <w:pStyle w:val="NumberedBulletPACKT"/>
      </w:pPr>
      <w:r>
        <w:t>Create</w:t>
      </w:r>
      <w:r w:rsidR="0039634A">
        <w:t xml:space="preserve"> </w:t>
      </w:r>
      <w:r>
        <w:t>DSC</w:t>
      </w:r>
      <w:r w:rsidR="0039634A">
        <w:t xml:space="preserve"> </w:t>
      </w:r>
      <w:r>
        <w:t>checksums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1A63549" w14:textId="1E563310" w:rsidR="00E3446A" w:rsidRDefault="00E3446A" w:rsidP="00330CB2">
      <w:pPr>
        <w:pStyle w:val="CodeWithinBulletsEndPACKT"/>
      </w:pPr>
      <w:r>
        <w:t>New-</w:t>
      </w:r>
      <w:proofErr w:type="spellStart"/>
      <w:r>
        <w:t>DscChecksum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C:\DSCConfiguration</w:t>
      </w:r>
    </w:p>
    <w:p w14:paraId="70571A1F" w14:textId="591FFEC5" w:rsidR="00E3446A" w:rsidRDefault="00E3446A" w:rsidP="009B62AC">
      <w:pPr>
        <w:pStyle w:val="NumberedBulletPACKT"/>
      </w:pPr>
      <w:r>
        <w:t>Observe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documents</w:t>
      </w:r>
      <w:r w:rsidR="0039634A">
        <w:t xml:space="preserve"> </w:t>
      </w:r>
      <w:r>
        <w:t>and</w:t>
      </w:r>
      <w:r w:rsidR="0039634A">
        <w:t xml:space="preserve"> </w:t>
      </w:r>
      <w:r>
        <w:t>checksum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5891F79E" w14:textId="0913012E" w:rsidR="00E3446A" w:rsidRDefault="00E3446A" w:rsidP="00330CB2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9634A">
        <w:t xml:space="preserve"> </w:t>
      </w:r>
      <w:r>
        <w:t>-Path</w:t>
      </w:r>
      <w:r w:rsidR="0039634A">
        <w:t xml:space="preserve"> </w:t>
      </w:r>
      <w:r>
        <w:t>C:\DSCConfiguration</w:t>
      </w:r>
    </w:p>
    <w:p w14:paraId="72D55903" w14:textId="0AD0D2EA" w:rsidR="00E3446A" w:rsidRDefault="00E3446A" w:rsidP="009B62AC">
      <w:pPr>
        <w:pStyle w:val="NumberedBulletPACKT"/>
      </w:pPr>
      <w:r>
        <w:t>Wait,</w:t>
      </w:r>
      <w:r w:rsidR="0039634A">
        <w:t xml:space="preserve"> </w:t>
      </w:r>
      <w:r>
        <w:t>then</w:t>
      </w:r>
      <w:r w:rsidR="0039634A">
        <w:t xml:space="preserve"> </w:t>
      </w:r>
      <w:r>
        <w:t>check</w:t>
      </w:r>
      <w:r w:rsidR="0039634A">
        <w:t xml:space="preserve"> </w:t>
      </w:r>
      <w:r>
        <w:t>the</w:t>
      </w:r>
      <w:r w:rsidR="0039634A">
        <w:t xml:space="preserve"> </w:t>
      </w:r>
      <w:r>
        <w:t>status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features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7DC4C883" w14:textId="164E3671" w:rsidR="00E3446A" w:rsidRDefault="00E3446A" w:rsidP="00330CB2">
      <w:pPr>
        <w:pStyle w:val="CodeWithinBulletsEndPACKT"/>
      </w:pPr>
      <w:r>
        <w:t>Start-Sleep</w:t>
      </w:r>
      <w:r w:rsidR="0039634A">
        <w:t xml:space="preserve"> </w:t>
      </w:r>
      <w:r>
        <w:t>-Seconds</w:t>
      </w:r>
      <w:r w:rsidR="0039634A">
        <w:t xml:space="preserve"> </w:t>
      </w:r>
      <w:r>
        <w:t>(30*60</w:t>
      </w:r>
      <w:proofErr w:type="gramStart"/>
      <w:r>
        <w:t>)</w:t>
      </w:r>
      <w:r w:rsidR="0039634A">
        <w:t xml:space="preserve">  </w:t>
      </w:r>
      <w:r>
        <w:t>#</w:t>
      </w:r>
      <w:proofErr w:type="gramEnd"/>
      <w:r w:rsidR="0039634A">
        <w:t xml:space="preserve"> </w:t>
      </w:r>
      <w:r>
        <w:t>wait</w:t>
      </w:r>
      <w:r w:rsidR="0039634A">
        <w:t xml:space="preserve"> </w:t>
      </w:r>
      <w:r>
        <w:t>for</w:t>
      </w:r>
      <w:r w:rsidR="0039634A">
        <w:t xml:space="preserve"> </w:t>
      </w:r>
      <w:r>
        <w:t>30</w:t>
      </w:r>
      <w:r w:rsidR="0039634A">
        <w:t xml:space="preserve"> </w:t>
      </w:r>
      <w:r>
        <w:t>minutes</w:t>
      </w:r>
    </w:p>
    <w:p w14:paraId="014D56AF" w14:textId="7497E490" w:rsidR="00E3446A" w:rsidRDefault="00E3446A" w:rsidP="00330CB2">
      <w:pPr>
        <w:pStyle w:val="CodeWithinBulletsEndPACKT"/>
      </w:pPr>
      <w:r>
        <w:t>$</w:t>
      </w:r>
      <w:proofErr w:type="spellStart"/>
      <w:r>
        <w:t>FeatureNames</w:t>
      </w:r>
      <w:proofErr w:type="spellEnd"/>
      <w:r w:rsidR="0039634A">
        <w:t xml:space="preserve"> </w:t>
      </w:r>
      <w:r>
        <w:t>=</w:t>
      </w:r>
      <w:r w:rsidR="0039634A">
        <w:t xml:space="preserve"> </w:t>
      </w:r>
      <w:proofErr w:type="gramStart"/>
      <w:r>
        <w:t>@(</w:t>
      </w:r>
      <w:proofErr w:type="gramEnd"/>
      <w:r>
        <w:t>'FS-SMB1',</w:t>
      </w:r>
      <w:r w:rsidR="0039634A">
        <w:t xml:space="preserve"> </w:t>
      </w:r>
      <w:r>
        <w:t>'NFS-Client')</w:t>
      </w:r>
      <w:r w:rsidR="0039634A">
        <w:t xml:space="preserve"> </w:t>
      </w:r>
    </w:p>
    <w:p w14:paraId="0F032C41" w14:textId="4E106322" w:rsidR="00E3446A" w:rsidRDefault="00E3446A" w:rsidP="00330CB2">
      <w:pPr>
        <w:pStyle w:val="CodeWithinBulletsEndPACKT"/>
      </w:pPr>
      <w:r>
        <w:t>Get-</w:t>
      </w:r>
      <w:proofErr w:type="spellStart"/>
      <w:r>
        <w:t>WindowsFeature</w:t>
      </w:r>
      <w:proofErr w:type="spellEnd"/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SRV2</w:t>
      </w:r>
      <w:r w:rsidR="0039634A">
        <w:t xml:space="preserve"> </w:t>
      </w:r>
      <w:r>
        <w:t>-Name</w:t>
      </w:r>
      <w:r w:rsidR="0039634A">
        <w:t xml:space="preserve"> </w:t>
      </w:r>
      <w:r>
        <w:t>$</w:t>
      </w:r>
      <w:proofErr w:type="spellStart"/>
      <w:r>
        <w:t>FeatureNames</w:t>
      </w:r>
      <w:proofErr w:type="spellEnd"/>
    </w:p>
    <w:p w14:paraId="07C56155" w14:textId="24317A2A" w:rsidR="00E3446A" w:rsidRDefault="00E3446A" w:rsidP="009B62AC">
      <w:pPr>
        <w:pStyle w:val="NumberedBulletPACKT"/>
      </w:pPr>
      <w:r>
        <w:t>Test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using</w:t>
      </w:r>
      <w:r w:rsidR="0039634A">
        <w:t xml:space="preserve"> </w:t>
      </w:r>
      <w:r>
        <w:t>the</w:t>
      </w:r>
      <w:r w:rsidR="0039634A">
        <w:t xml:space="preserve"> </w:t>
      </w:r>
      <w:r>
        <w:t>following</w:t>
      </w:r>
      <w:r w:rsidR="0039634A">
        <w:t xml:space="preserve"> </w:t>
      </w:r>
      <w:r>
        <w:t>code:</w:t>
      </w:r>
    </w:p>
    <w:p w14:paraId="3A339CD5" w14:textId="459DC71D" w:rsidR="00E3446A" w:rsidRDefault="00E3446A" w:rsidP="00330CB2">
      <w:pPr>
        <w:pStyle w:val="CodeWithinBulletsEndPACKT"/>
      </w:pPr>
      <w:r>
        <w:t>Test-</w:t>
      </w:r>
      <w:proofErr w:type="spellStart"/>
      <w:r>
        <w:t>DscConfiguration</w:t>
      </w:r>
      <w:proofErr w:type="spellEnd"/>
      <w:r w:rsidR="0039634A">
        <w:t xml:space="preserve"> </w:t>
      </w:r>
      <w:r>
        <w:t>-</w:t>
      </w:r>
      <w:proofErr w:type="spellStart"/>
      <w:r>
        <w:t>ComputerName</w:t>
      </w:r>
      <w:proofErr w:type="spellEnd"/>
      <w:r w:rsidR="0039634A">
        <w:t xml:space="preserve"> </w:t>
      </w:r>
      <w:r>
        <w:t>SRV</w:t>
      </w:r>
      <w:proofErr w:type="gramStart"/>
      <w:r>
        <w:t>2</w:t>
      </w:r>
      <w:r w:rsidR="0039634A">
        <w:t xml:space="preserve">  </w:t>
      </w:r>
      <w:r>
        <w:t>-</w:t>
      </w:r>
      <w:proofErr w:type="gramEnd"/>
      <w:r>
        <w:t>Verbose</w:t>
      </w:r>
      <w:r w:rsidR="0039634A">
        <w:t xml:space="preserve"> </w:t>
      </w:r>
    </w:p>
    <w:p w14:paraId="69147A3F" w14:textId="0A42BF75" w:rsidR="00E3446A" w:rsidRPr="00490C0B" w:rsidRDefault="00E3446A" w:rsidP="00490C0B">
      <w:pPr>
        <w:pStyle w:val="Heading2"/>
      </w:pPr>
      <w:r w:rsidRPr="00490C0B">
        <w:lastRenderedPageBreak/>
        <w:t>How</w:t>
      </w:r>
      <w:r w:rsidR="0039634A">
        <w:t xml:space="preserve"> </w:t>
      </w:r>
      <w:r w:rsidRPr="00490C0B">
        <w:t>it</w:t>
      </w:r>
      <w:r w:rsidR="0039634A">
        <w:t xml:space="preserve"> </w:t>
      </w:r>
      <w:r w:rsidRPr="00490C0B">
        <w:t>works…</w:t>
      </w:r>
    </w:p>
    <w:p w14:paraId="51A2A365" w14:textId="49C31591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any</w:t>
      </w:r>
      <w:r w:rsidR="0039634A">
        <w:t xml:space="preserve"> </w:t>
      </w:r>
      <w:r>
        <w:t>existing</w:t>
      </w:r>
      <w:r w:rsidR="0039634A">
        <w:t xml:space="preserve"> </w:t>
      </w:r>
      <w:r>
        <w:t>certificates</w:t>
      </w:r>
      <w:r w:rsidR="0039634A">
        <w:t xml:space="preserve"> </w:t>
      </w:r>
      <w:r>
        <w:t>for</w:t>
      </w:r>
      <w:r w:rsidR="0039634A">
        <w:t xml:space="preserve"> </w:t>
      </w:r>
      <w:proofErr w:type="gramStart"/>
      <w:r w:rsidRPr="000C66E6">
        <w:rPr>
          <w:rStyle w:val="CodeInTextPACKT"/>
        </w:rPr>
        <w:t>SRV1.Reskit.Org</w:t>
      </w:r>
      <w:proofErr w:type="gramEnd"/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new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store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 w:rsidRPr="000C66E6">
        <w:rPr>
          <w:rStyle w:val="CodeInTextPACKT"/>
        </w:rPr>
        <w:t>MY</w:t>
      </w:r>
      <w:r w:rsidR="0039634A">
        <w:t xml:space="preserve"> </w:t>
      </w:r>
      <w:r>
        <w:t>certificate</w:t>
      </w:r>
      <w:r w:rsidR="0039634A">
        <w:t xml:space="preserve"> </w:t>
      </w:r>
      <w:r>
        <w:t>store.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copy</w:t>
      </w:r>
      <w:r w:rsidR="0039634A">
        <w:t xml:space="preserve"> </w:t>
      </w:r>
      <w:r>
        <w:t>that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 w:rsidRPr="000C66E6">
        <w:rPr>
          <w:rStyle w:val="CodeInTextPACKT"/>
        </w:rPr>
        <w:t>ROOT</w:t>
      </w:r>
      <w:r w:rsidR="0039634A">
        <w:t xml:space="preserve"> </w:t>
      </w:r>
      <w:r>
        <w:t>certificate</w:t>
      </w:r>
      <w:r w:rsidR="0039634A">
        <w:t xml:space="preserve"> </w:t>
      </w:r>
      <w:r>
        <w:t>store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676331BB" w14:textId="50D1AB95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 w:rsidRPr="000C66E6">
        <w:rPr>
          <w:rStyle w:val="CodeInTextPACKT"/>
        </w:rPr>
        <w:t>ROOT</w:t>
      </w:r>
      <w:r w:rsidR="0039634A">
        <w:t xml:space="preserve"> </w:t>
      </w:r>
      <w:r>
        <w:t>certificate</w:t>
      </w:r>
      <w:r w:rsidR="0039634A">
        <w:t xml:space="preserve"> </w:t>
      </w:r>
      <w:r>
        <w:t>store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6377BD2E" w14:textId="5E90C736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1CF80660" wp14:editId="4F933CD0">
            <wp:extent cx="5943600" cy="1826260"/>
            <wp:effectExtent l="0" t="0" r="0" b="2540"/>
            <wp:docPr id="76" name="Picture 76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7D48" w14:textId="5370D2EF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all</w:t>
      </w:r>
      <w:r w:rsidR="0039634A">
        <w:t xml:space="preserve"> </w:t>
      </w:r>
      <w:r>
        <w:t>DSC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proofErr w:type="spellStart"/>
      <w:r w:rsidRPr="000C66E6">
        <w:rPr>
          <w:rStyle w:val="CodeInTextPACKT"/>
        </w:rPr>
        <w:t>xPsDesiredStateConfiguration</w:t>
      </w:r>
      <w:proofErr w:type="spellEnd"/>
      <w:r w:rsidR="0039634A">
        <w:t xml:space="preserve"> </w:t>
      </w:r>
      <w:r>
        <w:t>module</w:t>
      </w:r>
      <w:r w:rsidR="0039634A">
        <w:t xml:space="preserve"> </w:t>
      </w:r>
      <w:r>
        <w:t>is</w:t>
      </w:r>
      <w:r w:rsidR="0039634A">
        <w:t xml:space="preserve"> </w:t>
      </w:r>
      <w:r>
        <w:t>installed</w:t>
      </w:r>
      <w:r w:rsidR="0039634A">
        <w:t xml:space="preserve"> </w:t>
      </w:r>
      <w:r>
        <w:t>on</w:t>
      </w:r>
      <w:r w:rsidR="0039634A">
        <w:t xml:space="preserve"> </w:t>
      </w:r>
      <w:r>
        <w:t>both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DSC</w:t>
      </w:r>
      <w:r w:rsidR="0039634A">
        <w:t xml:space="preserve"> </w:t>
      </w:r>
      <w:r w:rsidRPr="000C66E6">
        <w:rPr>
          <w:rStyle w:val="CodeInTextPACKT"/>
        </w:rPr>
        <w:t>Configuration</w:t>
      </w:r>
      <w:r w:rsidR="0039634A">
        <w:t xml:space="preserve"> </w:t>
      </w:r>
      <w:r>
        <w:t>block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654FF863" w14:textId="460365C7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remove</w:t>
      </w:r>
      <w:r w:rsidR="0039634A">
        <w:t xml:space="preserve"> </w:t>
      </w:r>
      <w:r>
        <w:t>any</w:t>
      </w:r>
      <w:r w:rsidR="0039634A">
        <w:t xml:space="preserve"> </w:t>
      </w:r>
      <w:r>
        <w:t>old</w:t>
      </w:r>
      <w:r w:rsidR="0039634A">
        <w:t xml:space="preserve"> </w:t>
      </w:r>
      <w:r>
        <w:t>MOF</w:t>
      </w:r>
      <w:r w:rsidR="0039634A">
        <w:t xml:space="preserve"> </w:t>
      </w:r>
      <w:r>
        <w:t>files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CodeInTextPACKT"/>
        </w:rPr>
        <w:t>C:\DSC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then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This</w:t>
      </w:r>
      <w:r w:rsidR="0039634A">
        <w:t xml:space="preserve"> </w:t>
      </w:r>
      <w:r>
        <w:t>step</w:t>
      </w:r>
      <w:r w:rsidR="0039634A">
        <w:t xml:space="preserve"> </w:t>
      </w:r>
      <w:r>
        <w:t>produces</w:t>
      </w:r>
      <w:r w:rsidR="0039634A">
        <w:t xml:space="preserve"> </w:t>
      </w:r>
      <w:r>
        <w:t>output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7F8E7DF" w14:textId="205291D3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721946E5" wp14:editId="230C0CC4">
            <wp:extent cx="5943600" cy="1343025"/>
            <wp:effectExtent l="0" t="0" r="0" b="9525"/>
            <wp:docPr id="75" name="Picture 75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4428" w14:textId="4FBD8E16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Start-</w:t>
      </w:r>
      <w:proofErr w:type="spellStart"/>
      <w:r w:rsidRPr="000C66E6">
        <w:rPr>
          <w:rStyle w:val="CodeInTextPACKT"/>
        </w:rPr>
        <w:t>DSCConfiguration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to</w:t>
      </w:r>
      <w:r w:rsidR="0039634A">
        <w:t xml:space="preserve"> </w:t>
      </w:r>
      <w:r>
        <w:t>be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server.</w:t>
      </w:r>
      <w:r w:rsidR="0039634A">
        <w:t xml:space="preserve"> </w:t>
      </w:r>
      <w:r>
        <w:t>This</w:t>
      </w:r>
      <w:r w:rsidR="0039634A">
        <w:t xml:space="preserve"> </w:t>
      </w:r>
      <w:r>
        <w:t>produces</w:t>
      </w:r>
      <w:r w:rsidR="0039634A">
        <w:t xml:space="preserve"> </w:t>
      </w:r>
      <w:r>
        <w:t>output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7A178CD1" w14:textId="7F9FBCD5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4EC1BDF8" wp14:editId="3BEFF53B">
            <wp:extent cx="5943600" cy="7118985"/>
            <wp:effectExtent l="0" t="0" r="0" b="5715"/>
            <wp:docPr id="74" name="Picture 74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2968" w14:textId="3623C7C3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9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check</w:t>
      </w:r>
      <w:r w:rsidR="0039634A">
        <w:t xml:space="preserve"> </w:t>
      </w:r>
      <w:r>
        <w:t>to</w:t>
      </w:r>
      <w:r w:rsidR="0039634A">
        <w:t xml:space="preserve"> </w:t>
      </w:r>
      <w:r>
        <w:t>see</w:t>
      </w:r>
      <w:r w:rsidR="0039634A">
        <w:t xml:space="preserve"> </w:t>
      </w:r>
      <w:r>
        <w:t>whether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web-based</w:t>
      </w:r>
      <w:r w:rsidR="0039634A">
        <w:t xml:space="preserve"> </w:t>
      </w:r>
      <w:r>
        <w:t>pull</w:t>
      </w:r>
      <w:r w:rsidR="0039634A">
        <w:t xml:space="preserve"> </w:t>
      </w:r>
      <w:r>
        <w:t>service</w:t>
      </w:r>
      <w:r w:rsidR="0039634A">
        <w:t xml:space="preserve"> </w:t>
      </w:r>
      <w:r>
        <w:t>is</w:t>
      </w:r>
      <w:r w:rsidR="0039634A">
        <w:t xml:space="preserve"> </w:t>
      </w:r>
      <w:r>
        <w:t>running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07B61CF" w14:textId="2FB904BA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79A1B9D1" wp14:editId="37040177">
            <wp:extent cx="4775200" cy="6007100"/>
            <wp:effectExtent l="0" t="0" r="6350" b="0"/>
            <wp:docPr id="73" name="Picture 7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12BF" w14:textId="347ADBEA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10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proofErr w:type="spellStart"/>
      <w:r>
        <w:t>metaconfiguration</w:t>
      </w:r>
      <w:proofErr w:type="spellEnd"/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pull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blocks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file</w:t>
      </w:r>
      <w:r w:rsidR="0039634A">
        <w:t xml:space="preserve"> </w:t>
      </w:r>
      <w:r>
        <w:t>for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These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12300D58" w14:textId="7C7079B7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configure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rPr>
          <w:rStyle w:val="CodeInTextPACKT"/>
        </w:rPr>
        <w:t xml:space="preserve"> </w:t>
      </w:r>
      <w:r>
        <w:t>to</w:t>
      </w:r>
      <w:r w:rsidR="0039634A">
        <w:t xml:space="preserve"> </w:t>
      </w:r>
      <w:r>
        <w:t>pull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</w:t>
      </w:r>
      <w:r w:rsidR="0039634A">
        <w:t xml:space="preserve"> </w:t>
      </w:r>
      <w:r>
        <w:t>from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87CA848" w14:textId="2B294BD0" w:rsidR="00E3446A" w:rsidRDefault="00E3446A" w:rsidP="009B62AC">
      <w:pPr>
        <w:pStyle w:val="FigurePACKT"/>
      </w:pPr>
      <w:r>
        <w:rPr>
          <w:noProof/>
        </w:rPr>
        <w:lastRenderedPageBreak/>
        <w:drawing>
          <wp:inline distT="0" distB="0" distL="0" distR="0" wp14:anchorId="4C628840" wp14:editId="26E14538">
            <wp:extent cx="5943600" cy="2900680"/>
            <wp:effectExtent l="0" t="0" r="0" b="0"/>
            <wp:docPr id="72" name="Picture 7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BEA7" w14:textId="6CC5DA74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install</w:t>
      </w:r>
      <w:r w:rsidR="0039634A">
        <w:t xml:space="preserve"> </w:t>
      </w:r>
      <w:r>
        <w:t>the</w:t>
      </w:r>
      <w:r w:rsidR="0039634A">
        <w:t xml:space="preserve"> </w:t>
      </w:r>
      <w:r>
        <w:t>NSF</w:t>
      </w:r>
      <w:r w:rsidR="0039634A">
        <w:t xml:space="preserve"> </w:t>
      </w:r>
      <w:r>
        <w:t>client.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14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and</w:t>
      </w:r>
      <w:r w:rsidR="0039634A">
        <w:t xml:space="preserve"> </w:t>
      </w:r>
      <w:r>
        <w:t>compile</w:t>
      </w:r>
      <w:r w:rsidR="0039634A">
        <w:t xml:space="preserve"> </w:t>
      </w:r>
      <w:r>
        <w:t>another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</w:t>
      </w:r>
      <w:r w:rsidR="0039634A">
        <w:t xml:space="preserve"> </w:t>
      </w:r>
      <w:r>
        <w:t>to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 w:rsidRPr="000C66E6">
        <w:rPr>
          <w:rStyle w:val="CodeInTextPACKT"/>
        </w:rPr>
        <w:t>SMB1</w:t>
      </w:r>
      <w:r w:rsidR="0039634A">
        <w:t xml:space="preserve"> </w:t>
      </w:r>
      <w:r>
        <w:t>is</w:t>
      </w:r>
      <w:r w:rsidR="0039634A">
        <w:t xml:space="preserve"> </w:t>
      </w:r>
      <w:r>
        <w:t>absent.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DSC</w:t>
      </w:r>
      <w:r w:rsidR="0039634A">
        <w:t xml:space="preserve"> </w:t>
      </w:r>
      <w:r>
        <w:t>checksum</w:t>
      </w:r>
      <w:r w:rsidR="0039634A">
        <w:t xml:space="preserve"> </w:t>
      </w:r>
      <w:r>
        <w:t>files</w:t>
      </w:r>
      <w:r w:rsidR="0039634A">
        <w:t xml:space="preserve"> </w:t>
      </w:r>
      <w:r>
        <w:t>for</w:t>
      </w:r>
      <w:r w:rsidR="0039634A">
        <w:t xml:space="preserve"> </w:t>
      </w:r>
      <w:r>
        <w:t>these</w:t>
      </w:r>
      <w:r w:rsidR="0039634A">
        <w:t xml:space="preserve"> </w:t>
      </w:r>
      <w:r>
        <w:t>two</w:t>
      </w:r>
      <w:r w:rsidR="0039634A">
        <w:t xml:space="preserve"> </w:t>
      </w:r>
      <w:r>
        <w:t>configurations.</w:t>
      </w:r>
      <w:r w:rsidR="0039634A">
        <w:t xml:space="preserve"> </w:t>
      </w:r>
      <w:r>
        <w:t>These</w:t>
      </w:r>
      <w:r w:rsidR="0039634A">
        <w:t xml:space="preserve"> </w:t>
      </w:r>
      <w:r>
        <w:t>three</w:t>
      </w:r>
      <w:r w:rsidR="0039634A">
        <w:t xml:space="preserve"> </w:t>
      </w:r>
      <w:r>
        <w:t>steps</w:t>
      </w:r>
      <w:r w:rsidR="0039634A">
        <w:t xml:space="preserve"> </w:t>
      </w:r>
      <w:r>
        <w:t>produce</w:t>
      </w:r>
      <w:r w:rsidR="0039634A">
        <w:t xml:space="preserve"> </w:t>
      </w:r>
      <w:r>
        <w:t>no</w:t>
      </w:r>
      <w:r w:rsidR="0039634A">
        <w:t xml:space="preserve"> </w:t>
      </w:r>
      <w:r>
        <w:t>output.</w:t>
      </w:r>
    </w:p>
    <w:p w14:paraId="51AEE71B" w14:textId="26B75AD3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configuration</w:t>
      </w:r>
      <w:r w:rsidR="0039634A">
        <w:t xml:space="preserve"> </w:t>
      </w:r>
      <w:r>
        <w:t>information</w:t>
      </w:r>
      <w:r w:rsidR="0039634A">
        <w:t xml:space="preserve"> </w:t>
      </w:r>
      <w:r>
        <w:t>available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C:\DSCConfiguration</w:t>
      </w:r>
      <w:r w:rsidR="0039634A">
        <w:t xml:space="preserve"> </w:t>
      </w:r>
      <w:r>
        <w:t>folder</w:t>
      </w:r>
      <w:r w:rsidR="0039634A">
        <w:t xml:space="preserve"> </w:t>
      </w:r>
      <w:r>
        <w:t>(which</w:t>
      </w:r>
      <w:r w:rsidR="0039634A">
        <w:t xml:space="preserve"> </w:t>
      </w:r>
      <w:r>
        <w:t>is</w:t>
      </w:r>
      <w:r w:rsidR="0039634A">
        <w:t xml:space="preserve"> </w:t>
      </w:r>
      <w:r>
        <w:t>now</w:t>
      </w:r>
      <w:r w:rsidR="0039634A">
        <w:t xml:space="preserve"> </w:t>
      </w:r>
      <w:r>
        <w:t>available</w:t>
      </w:r>
      <w:r w:rsidR="0039634A">
        <w:t xml:space="preserve"> </w:t>
      </w:r>
      <w:r>
        <w:t>to</w:t>
      </w:r>
      <w:r w:rsidR="0039634A">
        <w:t xml:space="preserve"> </w:t>
      </w:r>
      <w:r>
        <w:t>nodes</w:t>
      </w:r>
      <w:r w:rsidR="0039634A">
        <w:t xml:space="preserve"> </w:t>
      </w:r>
      <w:r>
        <w:t>via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pull</w:t>
      </w:r>
      <w:r w:rsidR="0039634A">
        <w:t xml:space="preserve"> </w:t>
      </w:r>
      <w:r>
        <w:t>service).</w:t>
      </w:r>
      <w:r w:rsidR="0039634A">
        <w:t xml:space="preserve"> </w:t>
      </w:r>
      <w:r>
        <w:t>The</w:t>
      </w:r>
      <w:r w:rsidR="0039634A">
        <w:t xml:space="preserve"> </w:t>
      </w:r>
      <w:r>
        <w:t>output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3DE4D9DD" w14:textId="76A73BB8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7B11ECDE" wp14:editId="471B1FFE">
            <wp:extent cx="5943600" cy="1988820"/>
            <wp:effectExtent l="0" t="0" r="0" b="0"/>
            <wp:docPr id="71" name="Picture 7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D213" w14:textId="50D74D68" w:rsidR="00E3446A" w:rsidRDefault="00E3446A" w:rsidP="009B62AC">
      <w:pPr>
        <w:pStyle w:val="NormalPACKT"/>
      </w:pPr>
      <w:r>
        <w:t>Once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completed</w:t>
      </w:r>
      <w:r w:rsidR="0039634A">
        <w:t xml:space="preserve"> </w:t>
      </w:r>
      <w:r>
        <w:t>deploying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configurations,</w:t>
      </w:r>
      <w:r w:rsidR="0039634A">
        <w:t xml:space="preserve"> </w:t>
      </w:r>
      <w:r>
        <w:t>you</w:t>
      </w:r>
      <w:r w:rsidR="0039634A">
        <w:t xml:space="preserve"> </w:t>
      </w:r>
      <w:r>
        <w:t>wait</w:t>
      </w:r>
      <w:r w:rsidR="0039634A">
        <w:t xml:space="preserve"> </w:t>
      </w:r>
      <w:r>
        <w:t>for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to</w:t>
      </w:r>
      <w:r w:rsidR="0039634A">
        <w:t xml:space="preserve"> </w:t>
      </w:r>
      <w:r>
        <w:t>recheck</w:t>
      </w:r>
      <w:r w:rsidR="0039634A">
        <w:t xml:space="preserve"> </w:t>
      </w:r>
      <w:r>
        <w:t>its</w:t>
      </w:r>
      <w:r w:rsidR="0039634A">
        <w:t xml:space="preserve"> </w:t>
      </w:r>
      <w:r>
        <w:t>configuration</w:t>
      </w:r>
      <w:r w:rsidR="0039634A">
        <w:t xml:space="preserve"> </w:t>
      </w:r>
      <w:r>
        <w:t>and</w:t>
      </w:r>
      <w:r w:rsidR="0039634A">
        <w:t xml:space="preserve"> </w:t>
      </w:r>
      <w:r>
        <w:t>deploy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configurations.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examine</w:t>
      </w:r>
      <w:r w:rsidR="0039634A">
        <w:t xml:space="preserve"> </w:t>
      </w:r>
      <w:r>
        <w:t>the</w:t>
      </w:r>
      <w:r w:rsidR="0039634A">
        <w:t xml:space="preserve"> </w:t>
      </w:r>
      <w:r>
        <w:t>state</w:t>
      </w:r>
      <w:r w:rsidR="0039634A">
        <w:t xml:space="preserve"> </w:t>
      </w:r>
      <w:r>
        <w:t>of</w:t>
      </w:r>
      <w:r w:rsidR="0039634A">
        <w:t xml:space="preserve"> </w:t>
      </w:r>
      <w:r>
        <w:t>the</w:t>
      </w:r>
      <w:r w:rsidR="0039634A">
        <w:t xml:space="preserve"> </w:t>
      </w:r>
      <w:r>
        <w:t>two</w:t>
      </w:r>
      <w:r w:rsidR="0039634A">
        <w:t xml:space="preserve"> </w:t>
      </w:r>
      <w:r>
        <w:t>features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(now</w:t>
      </w:r>
      <w:r w:rsidR="0039634A">
        <w:t xml:space="preserve"> </w:t>
      </w:r>
      <w:r>
        <w:t>configured</w:t>
      </w:r>
      <w:r w:rsidR="0039634A">
        <w:t xml:space="preserve"> </w:t>
      </w:r>
      <w:r>
        <w:t>as</w:t>
      </w:r>
      <w:r w:rsidR="0039634A">
        <w:t xml:space="preserve"> </w:t>
      </w:r>
      <w:r>
        <w:t>per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configurations),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4235CDC3" w14:textId="7EBE4FAD" w:rsidR="00E3446A" w:rsidRDefault="00E3446A" w:rsidP="009B62AC">
      <w:pPr>
        <w:pStyle w:val="FigurePACKT"/>
      </w:pPr>
      <w:r>
        <w:rPr>
          <w:noProof/>
        </w:rPr>
        <w:drawing>
          <wp:inline distT="0" distB="0" distL="0" distR="0" wp14:anchorId="79B8F6E2" wp14:editId="3821AB88">
            <wp:extent cx="5943600" cy="1350010"/>
            <wp:effectExtent l="0" t="0" r="0" b="2540"/>
            <wp:docPr id="70" name="Picture 7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87C9" w14:textId="3014DCB4" w:rsidR="00E3446A" w:rsidRDefault="00E3446A" w:rsidP="009B62AC">
      <w:pPr>
        <w:pStyle w:val="NormalPACKT"/>
      </w:pPr>
      <w:r>
        <w:lastRenderedPageBreak/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18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test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configuration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(to</w:t>
      </w:r>
      <w:r w:rsidR="0039634A">
        <w:t xml:space="preserve"> </w:t>
      </w:r>
      <w:r>
        <w:t>see</w:t>
      </w:r>
      <w:r w:rsidR="0039634A">
        <w:t xml:space="preserve"> </w:t>
      </w:r>
      <w:r>
        <w:t>whether</w:t>
      </w:r>
      <w:r w:rsidR="0039634A">
        <w:t xml:space="preserve"> </w:t>
      </w:r>
      <w:r>
        <w:t>the</w:t>
      </w:r>
      <w:r w:rsidR="0039634A">
        <w:t xml:space="preserve"> </w:t>
      </w:r>
      <w:r>
        <w:t>node</w:t>
      </w:r>
      <w:r w:rsidR="0039634A">
        <w:t xml:space="preserve"> </w:t>
      </w:r>
      <w:r>
        <w:t>is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state),</w:t>
      </w:r>
      <w:r w:rsidR="0039634A">
        <w:t xml:space="preserve"> </w:t>
      </w:r>
      <w:r>
        <w:t>which</w:t>
      </w:r>
      <w:r w:rsidR="0039634A">
        <w:t xml:space="preserve"> </w:t>
      </w:r>
      <w:r>
        <w:t>looks</w:t>
      </w:r>
      <w:r w:rsidR="0039634A">
        <w:t xml:space="preserve"> </w:t>
      </w:r>
      <w:r>
        <w:t>like</w:t>
      </w:r>
      <w:r w:rsidR="0039634A">
        <w:t xml:space="preserve"> </w:t>
      </w:r>
      <w:r>
        <w:t>this:</w:t>
      </w:r>
    </w:p>
    <w:p w14:paraId="5F1CEA9B" w14:textId="1C5551DD" w:rsidR="00E3446A" w:rsidRDefault="00E3446A" w:rsidP="000C66E6">
      <w:pPr>
        <w:pStyle w:val="FigurePACKT"/>
      </w:pPr>
      <w:r>
        <w:rPr>
          <w:noProof/>
        </w:rPr>
        <w:drawing>
          <wp:inline distT="0" distB="0" distL="0" distR="0" wp14:anchorId="47E42E38" wp14:editId="6659C131">
            <wp:extent cx="4927600" cy="698500"/>
            <wp:effectExtent l="0" t="0" r="6350" b="6350"/>
            <wp:docPr id="69" name="Picture 6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2C2C" w14:textId="2D66E3B3" w:rsidR="00E3446A" w:rsidRPr="00490C0B" w:rsidRDefault="00E3446A" w:rsidP="00490C0B">
      <w:pPr>
        <w:pStyle w:val="Heading2"/>
      </w:pPr>
      <w:r w:rsidRPr="00490C0B">
        <w:t>There's</w:t>
      </w:r>
      <w:r w:rsidR="0039634A">
        <w:t xml:space="preserve"> </w:t>
      </w:r>
      <w:r w:rsidRPr="00490C0B">
        <w:t>more...</w:t>
      </w:r>
    </w:p>
    <w:p w14:paraId="71E89B74" w14:textId="766BD260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create</w:t>
      </w:r>
      <w:r w:rsidR="0039634A">
        <w:t xml:space="preserve"> </w:t>
      </w:r>
      <w:r>
        <w:t>a</w:t>
      </w:r>
      <w:r w:rsidR="0039634A">
        <w:t xml:space="preserve"> </w:t>
      </w:r>
      <w:r>
        <w:t>self-signed</w:t>
      </w:r>
      <w:r w:rsidR="0039634A">
        <w:t xml:space="preserve"> </w:t>
      </w:r>
      <w:r>
        <w:t>certificate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make</w:t>
      </w:r>
      <w:r w:rsidR="0039634A">
        <w:t xml:space="preserve"> </w:t>
      </w:r>
      <w:r>
        <w:t>trusted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,</w:t>
      </w:r>
      <w:r w:rsidR="0039634A">
        <w:t xml:space="preserve"> </w:t>
      </w:r>
      <w:r>
        <w:t>and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make</w:t>
      </w:r>
      <w:r w:rsidR="0039634A">
        <w:t xml:space="preserve"> </w:t>
      </w:r>
      <w:r>
        <w:t>this</w:t>
      </w:r>
      <w:r w:rsidR="0039634A">
        <w:t xml:space="preserve"> </w:t>
      </w:r>
      <w:r>
        <w:t>certificate</w:t>
      </w:r>
      <w:r w:rsidR="0039634A">
        <w:t xml:space="preserve"> </w:t>
      </w:r>
      <w:r>
        <w:t>trusted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>
        <w:t>an</w:t>
      </w:r>
      <w:r w:rsidR="0039634A">
        <w:t xml:space="preserve"> </w:t>
      </w:r>
      <w:r>
        <w:t>ideal</w:t>
      </w:r>
      <w:r w:rsidR="0039634A">
        <w:t xml:space="preserve"> </w:t>
      </w:r>
      <w:r>
        <w:t>world,</w:t>
      </w:r>
      <w:r w:rsidR="0039634A">
        <w:t xml:space="preserve"> </w:t>
      </w:r>
      <w:r>
        <w:t>you</w:t>
      </w:r>
      <w:r w:rsidR="0039634A">
        <w:t xml:space="preserve"> </w:t>
      </w:r>
      <w:r>
        <w:t>should</w:t>
      </w:r>
      <w:r w:rsidR="0039634A">
        <w:t xml:space="preserve"> </w:t>
      </w:r>
      <w:r>
        <w:t>create</w:t>
      </w:r>
      <w:r w:rsidR="0039634A">
        <w:t xml:space="preserve"> </w:t>
      </w:r>
      <w:r>
        <w:t>an</w:t>
      </w:r>
      <w:r w:rsidR="0039634A">
        <w:t xml:space="preserve"> </w:t>
      </w:r>
      <w:r>
        <w:t>enterprise</w:t>
      </w:r>
      <w:r w:rsidR="0039634A">
        <w:t xml:space="preserve"> </w:t>
      </w:r>
      <w:r w:rsidRPr="000C66E6">
        <w:rPr>
          <w:rStyle w:val="KeyWordPACKT"/>
        </w:rPr>
        <w:t>certificate</w:t>
      </w:r>
      <w:r w:rsidR="0039634A">
        <w:rPr>
          <w:rStyle w:val="KeyWordPACKT"/>
        </w:rPr>
        <w:t xml:space="preserve"> </w:t>
      </w:r>
      <w:r w:rsidRPr="000C66E6">
        <w:rPr>
          <w:rStyle w:val="KeyWordPACKT"/>
        </w:rPr>
        <w:t>authority</w:t>
      </w:r>
      <w:r w:rsidR="0039634A">
        <w:t xml:space="preserve"> </w:t>
      </w:r>
      <w:r>
        <w:t>(</w:t>
      </w:r>
      <w:r w:rsidRPr="000C66E6">
        <w:rPr>
          <w:rStyle w:val="KeyWordPACKT"/>
        </w:rPr>
        <w:t>CA</w:t>
      </w:r>
      <w:r>
        <w:t>),</w:t>
      </w:r>
      <w:r w:rsidR="0039634A">
        <w:t xml:space="preserve"> </w:t>
      </w:r>
      <w:r>
        <w:t>then</w:t>
      </w:r>
      <w:r w:rsidR="0039634A">
        <w:t xml:space="preserve"> </w:t>
      </w:r>
      <w:r>
        <w:t>issue</w:t>
      </w:r>
      <w:r w:rsidR="0039634A">
        <w:t xml:space="preserve"> </w:t>
      </w:r>
      <w:r>
        <w:t>certificates</w:t>
      </w:r>
      <w:r w:rsidR="0039634A">
        <w:t xml:space="preserve"> </w:t>
      </w:r>
      <w:r>
        <w:t>signed</w:t>
      </w:r>
      <w:r w:rsidR="0039634A">
        <w:t xml:space="preserve"> </w:t>
      </w:r>
      <w:r>
        <w:t>by</w:t>
      </w:r>
      <w:r w:rsidR="0039634A">
        <w:t xml:space="preserve"> </w:t>
      </w:r>
      <w:r>
        <w:t>that</w:t>
      </w:r>
      <w:r w:rsidR="0039634A">
        <w:t xml:space="preserve"> </w:t>
      </w:r>
      <w:r>
        <w:t>CA.</w:t>
      </w:r>
      <w:r w:rsidR="0039634A">
        <w:t xml:space="preserve"> </w:t>
      </w:r>
      <w:r>
        <w:t>With</w:t>
      </w:r>
      <w:r w:rsidR="0039634A">
        <w:t xml:space="preserve"> </w:t>
      </w:r>
      <w:r>
        <w:t>an</w:t>
      </w:r>
      <w:r w:rsidR="0039634A">
        <w:t xml:space="preserve"> </w:t>
      </w:r>
      <w:r>
        <w:t>enterprise</w:t>
      </w:r>
      <w:r w:rsidR="0039634A">
        <w:t xml:space="preserve"> </w:t>
      </w:r>
      <w:r>
        <w:t>CA,</w:t>
      </w:r>
      <w:r w:rsidR="0039634A">
        <w:t xml:space="preserve"> </w:t>
      </w:r>
      <w:r>
        <w:t>your</w:t>
      </w:r>
      <w:r w:rsidR="0039634A">
        <w:t xml:space="preserve"> </w:t>
      </w:r>
      <w:r>
        <w:t>root</w:t>
      </w:r>
      <w:r w:rsidR="0039634A">
        <w:t xml:space="preserve"> </w:t>
      </w:r>
      <w:r>
        <w:t>certificates</w:t>
      </w:r>
      <w:r w:rsidR="0039634A">
        <w:t xml:space="preserve"> </w:t>
      </w:r>
      <w:r>
        <w:t>can</w:t>
      </w:r>
      <w:r w:rsidR="0039634A">
        <w:t xml:space="preserve"> </w:t>
      </w:r>
      <w:r>
        <w:t>be</w:t>
      </w:r>
      <w:r w:rsidR="0039634A">
        <w:t xml:space="preserve"> </w:t>
      </w:r>
      <w:proofErr w:type="spellStart"/>
      <w:r>
        <w:t>autopublished</w:t>
      </w:r>
      <w:proofErr w:type="spellEnd"/>
      <w:r>
        <w:t>,</w:t>
      </w:r>
      <w:r w:rsidR="0039634A">
        <w:t xml:space="preserve"> </w:t>
      </w:r>
      <w:r>
        <w:t>making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server's</w:t>
      </w:r>
      <w:r w:rsidR="0039634A">
        <w:t xml:space="preserve"> </w:t>
      </w:r>
      <w:r>
        <w:t>certificate</w:t>
      </w:r>
      <w:r w:rsidR="0039634A">
        <w:t xml:space="preserve"> </w:t>
      </w:r>
      <w:r>
        <w:t>trusted</w:t>
      </w:r>
      <w:r w:rsidR="0039634A">
        <w:t xml:space="preserve"> </w:t>
      </w:r>
      <w:r>
        <w:t>by</w:t>
      </w:r>
      <w:r w:rsidR="0039634A">
        <w:t xml:space="preserve"> </w:t>
      </w:r>
      <w:r>
        <w:t>everyone.</w:t>
      </w:r>
    </w:p>
    <w:p w14:paraId="03A09A92" w14:textId="00FA17FE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use</w:t>
      </w:r>
      <w:r w:rsidR="0039634A">
        <w:t xml:space="preserve"> </w:t>
      </w:r>
      <w:r>
        <w:t>.NET</w:t>
      </w:r>
      <w:r w:rsidR="0039634A">
        <w:t xml:space="preserve"> </w:t>
      </w:r>
      <w:r>
        <w:t>to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provider</w:t>
      </w:r>
      <w:r w:rsidR="0039634A">
        <w:t xml:space="preserve"> </w:t>
      </w:r>
      <w:r>
        <w:t>in</w:t>
      </w:r>
      <w:r w:rsidR="0039634A">
        <w:t xml:space="preserve"> </w:t>
      </w:r>
      <w:r>
        <w:t>PowerShell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support</w:t>
      </w:r>
      <w:r w:rsidR="0039634A">
        <w:t xml:space="preserve"> </w:t>
      </w:r>
      <w:r>
        <w:t>a</w:t>
      </w:r>
      <w:r w:rsidR="0039634A">
        <w:t xml:space="preserve"> </w:t>
      </w:r>
      <w:r>
        <w:t>copy</w:t>
      </w:r>
      <w:r w:rsidR="0039634A">
        <w:t xml:space="preserve"> </w:t>
      </w:r>
      <w:r>
        <w:t>operation,</w:t>
      </w:r>
      <w:r w:rsidR="0039634A">
        <w:t xml:space="preserve"> </w:t>
      </w:r>
      <w:r>
        <w:t>allowing</w:t>
      </w:r>
      <w:r w:rsidR="0039634A">
        <w:t xml:space="preserve"> </w:t>
      </w:r>
      <w:r>
        <w:t>you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 w:rsidRPr="000C66E6">
        <w:rPr>
          <w:rStyle w:val="CodeInTextPACKT"/>
        </w:rPr>
        <w:t>Copy-Item</w:t>
      </w:r>
      <w:r w:rsidR="0039634A">
        <w:t xml:space="preserve"> </w:t>
      </w:r>
      <w:r>
        <w:t>to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between</w:t>
      </w:r>
      <w:r w:rsidR="0039634A">
        <w:t xml:space="preserve"> </w:t>
      </w:r>
      <w:r>
        <w:t>certificate</w:t>
      </w:r>
      <w:r w:rsidR="0039634A">
        <w:t xml:space="preserve"> </w:t>
      </w:r>
      <w:r>
        <w:t>stores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But</w:t>
      </w:r>
      <w:r w:rsidR="0039634A">
        <w:t xml:space="preserve"> </w:t>
      </w:r>
      <w:r>
        <w:t>.NET</w:t>
      </w:r>
      <w:r w:rsidR="0039634A">
        <w:t xml:space="preserve"> </w:t>
      </w:r>
      <w:r>
        <w:t>provides</w:t>
      </w:r>
      <w:r w:rsidR="0039634A">
        <w:t xml:space="preserve"> </w:t>
      </w:r>
      <w:r>
        <w:t>a</w:t>
      </w:r>
      <w:r w:rsidR="0039634A">
        <w:t xml:space="preserve"> </w:t>
      </w:r>
      <w:r>
        <w:t>mechanism</w:t>
      </w:r>
      <w:r w:rsidR="0039634A">
        <w:t xml:space="preserve"> </w:t>
      </w:r>
      <w:r>
        <w:t>to</w:t>
      </w:r>
      <w:r w:rsidR="0039634A">
        <w:t xml:space="preserve"> </w:t>
      </w:r>
      <w:r>
        <w:t>copy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</w:p>
    <w:p w14:paraId="43567608" w14:textId="6A97E753" w:rsidR="00E3446A" w:rsidRDefault="00E3446A" w:rsidP="009B62AC">
      <w:pPr>
        <w:pStyle w:val="NormalPACKT"/>
      </w:pPr>
      <w:r>
        <w:t>With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3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view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contained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server's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>
        <w:t>trusted</w:t>
      </w:r>
      <w:r w:rsidR="0039634A">
        <w:t xml:space="preserve"> </w:t>
      </w:r>
      <w:r>
        <w:t>root</w:t>
      </w:r>
      <w:r w:rsidR="0039634A">
        <w:t xml:space="preserve"> </w:t>
      </w:r>
      <w:r>
        <w:t>certificate</w:t>
      </w:r>
      <w:r w:rsidR="0039634A">
        <w:t xml:space="preserve"> </w:t>
      </w:r>
      <w:r>
        <w:t>store.</w:t>
      </w:r>
      <w:r w:rsidR="0039634A">
        <w:t xml:space="preserve"> </w:t>
      </w:r>
      <w:r>
        <w:t>Note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thumbprint</w:t>
      </w:r>
      <w:r w:rsidR="0039634A">
        <w:t xml:space="preserve"> </w:t>
      </w:r>
      <w:r>
        <w:t>is</w:t>
      </w:r>
      <w:r w:rsidR="0039634A">
        <w:t xml:space="preserve"> </w:t>
      </w:r>
      <w:r>
        <w:t>the</w:t>
      </w:r>
      <w:r w:rsidR="0039634A">
        <w:t xml:space="preserve"> </w:t>
      </w:r>
      <w:r>
        <w:t>same</w:t>
      </w:r>
      <w:r w:rsidR="0039634A">
        <w:t xml:space="preserve"> </w:t>
      </w:r>
      <w:r>
        <w:t>as</w:t>
      </w:r>
      <w:r w:rsidR="0039634A">
        <w:t xml:space="preserve"> </w:t>
      </w:r>
      <w:r>
        <w:t>the</w:t>
      </w:r>
      <w:r w:rsidR="0039634A">
        <w:t xml:space="preserve"> </w:t>
      </w:r>
      <w:r>
        <w:t>thumbprint</w:t>
      </w:r>
      <w:r w:rsidR="0039634A">
        <w:t xml:space="preserve"> </w:t>
      </w:r>
      <w:r>
        <w:t>shown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2</w:t>
      </w:r>
      <w:r>
        <w:t>.</w:t>
      </w:r>
      <w:r w:rsidR="0039634A">
        <w:t xml:space="preserve"> </w:t>
      </w:r>
      <w:r>
        <w:t>In</w:t>
      </w:r>
      <w:r w:rsidR="0039634A">
        <w:t xml:space="preserve"> </w:t>
      </w:r>
      <w:r>
        <w:t>effect,</w:t>
      </w:r>
      <w:r w:rsidR="0039634A">
        <w:t xml:space="preserve"> </w:t>
      </w:r>
      <w:r>
        <w:t>what</w:t>
      </w:r>
      <w:r w:rsidR="0039634A">
        <w:t xml:space="preserve"> </w:t>
      </w:r>
      <w:r>
        <w:t>you</w:t>
      </w:r>
      <w:r w:rsidR="0039634A">
        <w:t xml:space="preserve"> </w:t>
      </w:r>
      <w:r>
        <w:t>have</w:t>
      </w:r>
      <w:r w:rsidR="0039634A">
        <w:t xml:space="preserve"> </w:t>
      </w:r>
      <w:r>
        <w:t>done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make</w:t>
      </w:r>
      <w:r w:rsidR="0039634A">
        <w:t xml:space="preserve"> </w:t>
      </w:r>
      <w:r>
        <w:t>the</w:t>
      </w:r>
      <w:r w:rsidR="0039634A">
        <w:t xml:space="preserve"> </w:t>
      </w:r>
      <w:r>
        <w:t>certificate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local</w:t>
      </w:r>
      <w:r w:rsidR="0039634A">
        <w:t xml:space="preserve"> </w:t>
      </w:r>
      <w:r>
        <w:t>machine's</w:t>
      </w:r>
      <w:r w:rsidR="0039634A">
        <w:t xml:space="preserve"> </w:t>
      </w:r>
      <w:r>
        <w:t>personal</w:t>
      </w:r>
      <w:r w:rsidR="0039634A">
        <w:t xml:space="preserve"> </w:t>
      </w:r>
      <w:r>
        <w:t>certificate</w:t>
      </w:r>
      <w:r w:rsidR="0039634A">
        <w:t xml:space="preserve"> </w:t>
      </w:r>
      <w:r>
        <w:t>store</w:t>
      </w:r>
      <w:r w:rsidR="0039634A">
        <w:t xml:space="preserve"> </w:t>
      </w:r>
      <w:r>
        <w:t>trusted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rPr>
          <w:rStyle w:val="CodeInTextPACKT"/>
        </w:rPr>
        <w:t xml:space="preserve"> </w:t>
      </w:r>
      <w:r w:rsidRPr="000C66E6">
        <w:rPr>
          <w:rStyle w:val="CodeInTextPACKT"/>
        </w:rPr>
        <w:t>(</w:t>
      </w:r>
      <w:r>
        <w:t>and,</w:t>
      </w:r>
      <w:r w:rsidR="0039634A">
        <w:t xml:space="preserve"> </w:t>
      </w:r>
      <w:r>
        <w:t>using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</w:t>
      </w:r>
      <w:r>
        <w:t>,</w:t>
      </w:r>
      <w:r w:rsidR="0039634A">
        <w:t xml:space="preserve"> </w:t>
      </w:r>
      <w:r>
        <w:t>on</w:t>
      </w:r>
      <w:r w:rsidR="0039634A">
        <w:t xml:space="preserve"> </w:t>
      </w:r>
      <w:r w:rsidRPr="000C66E6">
        <w:rPr>
          <w:rStyle w:val="CodeInTextPACKT"/>
        </w:rPr>
        <w:t>SRV1</w:t>
      </w:r>
      <w:r>
        <w:t>).</w:t>
      </w:r>
    </w:p>
    <w:p w14:paraId="66FAE413" w14:textId="0231A3A8" w:rsidR="00E3446A" w:rsidRDefault="00E3446A" w:rsidP="009B62AC">
      <w:pPr>
        <w:pStyle w:val="NormalPACKT"/>
      </w:pPr>
      <w:r>
        <w:t>Note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set</w:t>
      </w:r>
      <w:r w:rsidR="0039634A">
        <w:t xml:space="preserve"> </w:t>
      </w:r>
      <w:r>
        <w:t>DSC</w:t>
      </w:r>
      <w:r w:rsidR="0039634A">
        <w:t xml:space="preserve"> </w:t>
      </w:r>
      <w:r>
        <w:t>up</w:t>
      </w:r>
      <w:r w:rsidR="0039634A">
        <w:t xml:space="preserve"> </w:t>
      </w:r>
      <w:r>
        <w:t>to</w:t>
      </w:r>
      <w:r w:rsidR="0039634A">
        <w:t xml:space="preserve"> </w:t>
      </w:r>
      <w:r>
        <w:t>not</w:t>
      </w:r>
      <w:r w:rsidR="0039634A">
        <w:t xml:space="preserve"> </w:t>
      </w:r>
      <w:r>
        <w:t>use</w:t>
      </w:r>
      <w:r w:rsidR="0039634A">
        <w:t xml:space="preserve"> </w:t>
      </w:r>
      <w:r>
        <w:t>SSL</w:t>
      </w:r>
      <w:r w:rsidR="0039634A">
        <w:t xml:space="preserve"> </w:t>
      </w:r>
      <w:r>
        <w:t>(and</w:t>
      </w:r>
      <w:r w:rsidR="0039634A">
        <w:t xml:space="preserve"> </w:t>
      </w:r>
      <w:r>
        <w:t>therefore</w:t>
      </w:r>
      <w:r w:rsidR="0039634A">
        <w:t xml:space="preserve"> </w:t>
      </w:r>
      <w:r>
        <w:t>require</w:t>
      </w:r>
      <w:r w:rsidR="0039634A">
        <w:t xml:space="preserve"> </w:t>
      </w:r>
      <w:r>
        <w:t>certificates).</w:t>
      </w:r>
      <w:r w:rsidR="0039634A">
        <w:t xml:space="preserve"> </w:t>
      </w:r>
      <w:r>
        <w:t>This</w:t>
      </w:r>
      <w:r w:rsidR="0039634A">
        <w:t xml:space="preserve"> </w:t>
      </w:r>
      <w:r>
        <w:t>is,</w:t>
      </w:r>
      <w:r w:rsidR="0039634A">
        <w:t xml:space="preserve"> </w:t>
      </w:r>
      <w:r>
        <w:t>in</w:t>
      </w:r>
      <w:r w:rsidR="0039634A">
        <w:t xml:space="preserve"> </w:t>
      </w:r>
      <w:r>
        <w:t>general,</w:t>
      </w:r>
      <w:r w:rsidR="0039634A">
        <w:t xml:space="preserve"> </w:t>
      </w:r>
      <w:r>
        <w:t>not</w:t>
      </w:r>
      <w:r w:rsidR="0039634A">
        <w:t xml:space="preserve"> </w:t>
      </w:r>
      <w:r>
        <w:t>a</w:t>
      </w:r>
      <w:r w:rsidR="0039634A">
        <w:t xml:space="preserve"> </w:t>
      </w:r>
      <w:r>
        <w:t>good</w:t>
      </w:r>
      <w:r w:rsidR="0039634A">
        <w:t xml:space="preserve"> </w:t>
      </w:r>
      <w:r>
        <w:t>idea</w:t>
      </w:r>
      <w:r w:rsidR="0039634A">
        <w:t xml:space="preserve"> </w:t>
      </w:r>
      <w:r>
        <w:t>as</w:t>
      </w:r>
      <w:r w:rsidR="0039634A">
        <w:t xml:space="preserve"> </w:t>
      </w:r>
      <w:r>
        <w:t>it</w:t>
      </w:r>
      <w:r w:rsidR="0039634A">
        <w:t xml:space="preserve"> </w:t>
      </w:r>
      <w:r>
        <w:t>does</w:t>
      </w:r>
      <w:r w:rsidR="0039634A">
        <w:t xml:space="preserve"> </w:t>
      </w:r>
      <w:r>
        <w:t>not</w:t>
      </w:r>
      <w:r w:rsidR="0039634A">
        <w:t xml:space="preserve"> </w:t>
      </w:r>
      <w:r>
        <w:t>protect</w:t>
      </w:r>
      <w:r w:rsidR="0039634A">
        <w:t xml:space="preserve"> </w:t>
      </w:r>
      <w:r>
        <w:t>us</w:t>
      </w:r>
      <w:r w:rsidR="0039634A">
        <w:t xml:space="preserve"> </w:t>
      </w:r>
      <w:r>
        <w:t>from</w:t>
      </w:r>
      <w:r w:rsidR="0039634A">
        <w:t xml:space="preserve"> </w:t>
      </w:r>
      <w:r>
        <w:t>a</w:t>
      </w:r>
      <w:r w:rsidR="0039634A">
        <w:t xml:space="preserve"> </w:t>
      </w:r>
      <w:r>
        <w:t>man-in-the-middle</w:t>
      </w:r>
      <w:r w:rsidR="0039634A">
        <w:t xml:space="preserve"> </w:t>
      </w:r>
      <w:r>
        <w:t>attack.</w:t>
      </w:r>
      <w:r w:rsidR="0039634A">
        <w:t xml:space="preserve"> </w:t>
      </w:r>
      <w:r>
        <w:t>It</w:t>
      </w:r>
      <w:r w:rsidR="0039634A">
        <w:t xml:space="preserve"> </w:t>
      </w:r>
      <w:r>
        <w:t>also</w:t>
      </w:r>
      <w:r w:rsidR="0039634A">
        <w:t xml:space="preserve"> </w:t>
      </w:r>
      <w:r>
        <w:t>means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MOF</w:t>
      </w:r>
      <w:r w:rsidR="0039634A">
        <w:t xml:space="preserve"> </w:t>
      </w:r>
      <w:r>
        <w:t>documents</w:t>
      </w:r>
      <w:r w:rsidR="0039634A">
        <w:t xml:space="preserve"> </w:t>
      </w:r>
      <w:r>
        <w:t>transmitted</w:t>
      </w:r>
      <w:r w:rsidR="0039634A">
        <w:t xml:space="preserve"> </w:t>
      </w:r>
      <w:r>
        <w:t>from</w:t>
      </w:r>
      <w:r w:rsidR="0039634A">
        <w:t xml:space="preserve"> </w:t>
      </w:r>
      <w:r>
        <w:t>a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are</w:t>
      </w:r>
      <w:r w:rsidR="0039634A">
        <w:t xml:space="preserve"> </w:t>
      </w:r>
      <w:r>
        <w:t>in</w:t>
      </w:r>
      <w:r w:rsidR="0039634A">
        <w:t xml:space="preserve"> </w:t>
      </w:r>
      <w:r>
        <w:t>plain</w:t>
      </w:r>
      <w:r w:rsidR="0039634A">
        <w:t xml:space="preserve"> </w:t>
      </w:r>
      <w:r>
        <w:t>text.</w:t>
      </w:r>
      <w:r w:rsidR="0039634A">
        <w:t xml:space="preserve"> </w:t>
      </w:r>
      <w:r>
        <w:t>For</w:t>
      </w:r>
      <w:r w:rsidR="0039634A">
        <w:t xml:space="preserve"> </w:t>
      </w:r>
      <w:r>
        <w:t>configurations</w:t>
      </w:r>
      <w:r w:rsidR="0039634A">
        <w:t xml:space="preserve"> </w:t>
      </w:r>
      <w:r>
        <w:t>that</w:t>
      </w:r>
      <w:r w:rsidR="0039634A">
        <w:t xml:space="preserve"> </w:t>
      </w:r>
      <w:r>
        <w:t>contain</w:t>
      </w:r>
      <w:r w:rsidR="0039634A">
        <w:t xml:space="preserve"> </w:t>
      </w:r>
      <w:r>
        <w:t>credentials</w:t>
      </w:r>
      <w:r w:rsidR="0039634A">
        <w:t xml:space="preserve"> </w:t>
      </w:r>
      <w:r>
        <w:t>or</w:t>
      </w:r>
      <w:r w:rsidR="0039634A">
        <w:t xml:space="preserve"> </w:t>
      </w:r>
      <w:r>
        <w:t>other</w:t>
      </w:r>
      <w:r w:rsidR="0039634A">
        <w:t xml:space="preserve"> </w:t>
      </w:r>
      <w:r>
        <w:t>internal</w:t>
      </w:r>
      <w:r w:rsidR="0039634A">
        <w:t xml:space="preserve"> </w:t>
      </w:r>
      <w:r>
        <w:t>secrets,</w:t>
      </w:r>
      <w:r w:rsidR="0039634A">
        <w:t xml:space="preserve"> </w:t>
      </w:r>
      <w:r>
        <w:t>the</w:t>
      </w:r>
      <w:r w:rsidR="0039634A">
        <w:t xml:space="preserve"> </w:t>
      </w:r>
      <w:r>
        <w:t>best</w:t>
      </w:r>
      <w:r w:rsidR="0039634A">
        <w:t xml:space="preserve"> </w:t>
      </w:r>
      <w:r>
        <w:t>practice</w:t>
      </w:r>
      <w:r w:rsidR="0039634A">
        <w:t xml:space="preserve"> </w:t>
      </w:r>
      <w:r>
        <w:t>is</w:t>
      </w:r>
      <w:r w:rsidR="0039634A">
        <w:t xml:space="preserve"> </w:t>
      </w:r>
      <w:r>
        <w:t>to</w:t>
      </w:r>
      <w:r w:rsidR="0039634A">
        <w:t xml:space="preserve"> </w:t>
      </w:r>
      <w:r>
        <w:t>use</w:t>
      </w:r>
      <w:r w:rsidR="0039634A">
        <w:t xml:space="preserve"> </w:t>
      </w:r>
      <w:r>
        <w:t>SSL.</w:t>
      </w:r>
    </w:p>
    <w:p w14:paraId="420C9E92" w14:textId="7784CE46" w:rsidR="00E3446A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5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ensure</w:t>
      </w:r>
      <w:r w:rsidR="0039634A">
        <w:t xml:space="preserve"> </w:t>
      </w:r>
      <w:r>
        <w:t>that</w:t>
      </w:r>
      <w:r w:rsidR="0039634A">
        <w:t xml:space="preserve"> </w:t>
      </w:r>
      <w:r>
        <w:t>the</w:t>
      </w:r>
      <w:r w:rsidR="0039634A">
        <w:t xml:space="preserve"> </w:t>
      </w:r>
      <w:r>
        <w:t>DSC</w:t>
      </w:r>
      <w:r w:rsidR="0039634A">
        <w:t xml:space="preserve"> </w:t>
      </w:r>
      <w:r>
        <w:t>resources</w:t>
      </w:r>
      <w:r w:rsidR="0039634A">
        <w:t xml:space="preserve"> </w:t>
      </w:r>
      <w:r>
        <w:t>that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(which</w:t>
      </w:r>
      <w:r w:rsidR="0039634A">
        <w:t xml:space="preserve"> </w:t>
      </w:r>
      <w:r>
        <w:t>are</w:t>
      </w:r>
      <w:r w:rsidR="0039634A">
        <w:t xml:space="preserve"> </w:t>
      </w:r>
      <w:r>
        <w:t>contained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(</w:t>
      </w:r>
      <w:proofErr w:type="spellStart"/>
      <w:r w:rsidRPr="000C66E6">
        <w:rPr>
          <w:rStyle w:val="CodeInTextPACKT"/>
        </w:rPr>
        <w:t>xPSDesiredStateConfiguration</w:t>
      </w:r>
      <w:proofErr w:type="spellEnd"/>
      <w:r w:rsidR="0039634A">
        <w:t xml:space="preserve"> </w:t>
      </w:r>
      <w:r>
        <w:t>module)</w:t>
      </w:r>
      <w:r w:rsidR="0039634A">
        <w:t xml:space="preserve"> </w:t>
      </w:r>
      <w:r>
        <w:t>have</w:t>
      </w:r>
      <w:r w:rsidR="0039634A">
        <w:t xml:space="preserve"> </w:t>
      </w:r>
      <w:r>
        <w:t>been</w:t>
      </w:r>
      <w:r w:rsidR="0039634A">
        <w:t xml:space="preserve"> </w:t>
      </w:r>
      <w:r>
        <w:t>copied</w:t>
      </w:r>
      <w:r w:rsidR="0039634A">
        <w:t xml:space="preserve"> </w:t>
      </w:r>
      <w:r>
        <w:t>to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You</w:t>
      </w:r>
      <w:r w:rsidR="0039634A">
        <w:t xml:space="preserve"> </w:t>
      </w:r>
      <w:r>
        <w:t>could</w:t>
      </w:r>
      <w:r w:rsidR="0039634A">
        <w:t xml:space="preserve"> </w:t>
      </w:r>
      <w:r>
        <w:t>also</w:t>
      </w:r>
      <w:r w:rsidR="0039634A">
        <w:t xml:space="preserve"> </w:t>
      </w:r>
      <w:r>
        <w:t>have</w:t>
      </w:r>
      <w:r w:rsidR="0039634A">
        <w:t xml:space="preserve"> </w:t>
      </w:r>
      <w:r>
        <w:t>placed</w:t>
      </w:r>
      <w:r w:rsidR="0039634A">
        <w:t xml:space="preserve"> </w:t>
      </w:r>
      <w:r>
        <w:t>it</w:t>
      </w:r>
      <w:r w:rsidR="0039634A">
        <w:t xml:space="preserve"> </w:t>
      </w:r>
      <w:r>
        <w:t>on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server</w:t>
      </w:r>
      <w:r w:rsidR="0039634A">
        <w:t xml:space="preserve"> </w:t>
      </w:r>
      <w:r>
        <w:t>(</w:t>
      </w:r>
      <w:r w:rsidRPr="000C66E6">
        <w:rPr>
          <w:rStyle w:val="CodeInTextPACKT"/>
        </w:rPr>
        <w:t>SRV1</w:t>
      </w:r>
      <w:r>
        <w:t>)</w:t>
      </w:r>
      <w:r w:rsidR="0039634A">
        <w:t xml:space="preserve"> </w:t>
      </w:r>
      <w:r>
        <w:t>to</w:t>
      </w:r>
      <w:r w:rsidR="0039634A">
        <w:t xml:space="preserve"> </w:t>
      </w:r>
      <w:r>
        <w:t>enable</w:t>
      </w:r>
      <w:r w:rsidR="0039634A">
        <w:t xml:space="preserve"> </w:t>
      </w:r>
      <w:r>
        <w:t>the</w:t>
      </w:r>
      <w:r w:rsidR="0039634A">
        <w:t xml:space="preserve"> </w:t>
      </w:r>
      <w:r>
        <w:t>pull</w:t>
      </w:r>
      <w:r w:rsidR="0039634A">
        <w:t xml:space="preserve"> </w:t>
      </w:r>
      <w:r>
        <w:t>client</w:t>
      </w:r>
      <w:r w:rsidR="0039634A">
        <w:t xml:space="preserve"> </w:t>
      </w:r>
      <w:r>
        <w:t>to</w:t>
      </w:r>
      <w:r w:rsidR="0039634A">
        <w:t xml:space="preserve"> </w:t>
      </w:r>
      <w:r>
        <w:t>download</w:t>
      </w:r>
      <w:r w:rsidR="0039634A">
        <w:t xml:space="preserve"> </w:t>
      </w:r>
      <w:r>
        <w:t>it.</w:t>
      </w:r>
      <w:r w:rsidR="0039634A">
        <w:t xml:space="preserve"> </w:t>
      </w:r>
      <w:r>
        <w:t>This</w:t>
      </w:r>
      <w:r w:rsidR="0039634A">
        <w:t xml:space="preserve"> </w:t>
      </w:r>
      <w:r>
        <w:t>is</w:t>
      </w:r>
      <w:r w:rsidR="0039634A">
        <w:t xml:space="preserve"> </w:t>
      </w:r>
      <w:r>
        <w:t>probably</w:t>
      </w:r>
      <w:r w:rsidR="0039634A">
        <w:t xml:space="preserve"> </w:t>
      </w:r>
      <w:r>
        <w:t>a</w:t>
      </w:r>
      <w:r w:rsidR="0039634A">
        <w:t xml:space="preserve"> </w:t>
      </w:r>
      <w:r>
        <w:t>better</w:t>
      </w:r>
      <w:r w:rsidR="0039634A">
        <w:t xml:space="preserve"> </w:t>
      </w:r>
      <w:r>
        <w:t>approach</w:t>
      </w:r>
      <w:r w:rsidR="0039634A">
        <w:t xml:space="preserve"> </w:t>
      </w:r>
      <w:r>
        <w:t>for</w:t>
      </w:r>
      <w:r w:rsidR="0039634A">
        <w:t xml:space="preserve"> </w:t>
      </w:r>
      <w:r>
        <w:t>production</w:t>
      </w:r>
      <w:r w:rsidR="0039634A">
        <w:t xml:space="preserve"> </w:t>
      </w:r>
      <w:r>
        <w:t>use—just</w:t>
      </w:r>
      <w:r w:rsidR="0039634A">
        <w:t xml:space="preserve"> </w:t>
      </w:r>
      <w:r>
        <w:t>put</w:t>
      </w:r>
      <w:r w:rsidR="0039634A">
        <w:t xml:space="preserve"> </w:t>
      </w:r>
      <w:r>
        <w:t>all</w:t>
      </w:r>
      <w:r w:rsidR="0039634A">
        <w:t xml:space="preserve"> </w:t>
      </w:r>
      <w:r>
        <w:t>the</w:t>
      </w:r>
      <w:r w:rsidR="0039634A">
        <w:t xml:space="preserve"> </w:t>
      </w:r>
      <w:r>
        <w:t>resources</w:t>
      </w:r>
      <w:r w:rsidR="0039634A">
        <w:t xml:space="preserve"> </w:t>
      </w:r>
      <w:r>
        <w:t>in</w:t>
      </w:r>
      <w:r w:rsidR="0039634A">
        <w:t xml:space="preserve"> </w:t>
      </w:r>
      <w:r>
        <w:t>one</w:t>
      </w:r>
      <w:r w:rsidR="0039634A">
        <w:t xml:space="preserve"> </w:t>
      </w:r>
      <w:r>
        <w:t>place,</w:t>
      </w:r>
      <w:r w:rsidR="0039634A">
        <w:t xml:space="preserve"> </w:t>
      </w:r>
      <w:r>
        <w:t>and</w:t>
      </w:r>
      <w:r w:rsidR="0039634A">
        <w:t xml:space="preserve"> </w:t>
      </w:r>
      <w:r>
        <w:t>let</w:t>
      </w:r>
      <w:r w:rsidR="0039634A">
        <w:t xml:space="preserve"> </w:t>
      </w:r>
      <w:r>
        <w:t>the</w:t>
      </w:r>
      <w:r w:rsidR="0039634A">
        <w:t xml:space="preserve"> </w:t>
      </w:r>
      <w:r>
        <w:t>nodes</w:t>
      </w:r>
      <w:r w:rsidR="0039634A">
        <w:t xml:space="preserve"> </w:t>
      </w:r>
      <w:r>
        <w:t>pull</w:t>
      </w:r>
      <w:r w:rsidR="0039634A">
        <w:t xml:space="preserve"> </w:t>
      </w:r>
      <w:r>
        <w:t>that</w:t>
      </w:r>
      <w:r w:rsidR="0039634A">
        <w:t xml:space="preserve"> </w:t>
      </w:r>
      <w:r>
        <w:t>module</w:t>
      </w:r>
      <w:r w:rsidR="0039634A">
        <w:t xml:space="preserve"> </w:t>
      </w:r>
      <w:r>
        <w:t>when</w:t>
      </w:r>
      <w:r w:rsidR="0039634A">
        <w:t xml:space="preserve"> </w:t>
      </w:r>
      <w:r>
        <w:t>necessary.</w:t>
      </w:r>
    </w:p>
    <w:p w14:paraId="52D5A91E" w14:textId="0BD2B96F" w:rsidR="00F80830" w:rsidRPr="002910E4" w:rsidRDefault="00E3446A" w:rsidP="009B62AC">
      <w:pPr>
        <w:pStyle w:val="NormalPACKT"/>
      </w:pPr>
      <w:r>
        <w:t>In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check</w:t>
      </w:r>
      <w:r w:rsidR="0039634A">
        <w:t xml:space="preserve"> </w:t>
      </w:r>
      <w:r>
        <w:t>that</w:t>
      </w:r>
      <w:r w:rsidR="0039634A">
        <w:t xml:space="preserve"> </w:t>
      </w:r>
      <w:r>
        <w:t>DSC</w:t>
      </w:r>
      <w:r w:rsidR="0039634A">
        <w:t xml:space="preserve"> </w:t>
      </w:r>
      <w:r>
        <w:t>has</w:t>
      </w:r>
      <w:r w:rsidR="0039634A">
        <w:t xml:space="preserve"> </w:t>
      </w:r>
      <w:r>
        <w:t>configured</w:t>
      </w:r>
      <w:r w:rsidR="0039634A">
        <w:t xml:space="preserve"> </w:t>
      </w:r>
      <w:r w:rsidRPr="000C66E6">
        <w:rPr>
          <w:rStyle w:val="CodeInTextPACKT"/>
        </w:rPr>
        <w:t>SRV2</w:t>
      </w:r>
      <w:r>
        <w:t>.</w:t>
      </w:r>
      <w:r w:rsidR="0039634A">
        <w:t xml:space="preserve"> </w:t>
      </w:r>
      <w:r>
        <w:t>Depending</w:t>
      </w:r>
      <w:r w:rsidR="0039634A">
        <w:t xml:space="preserve"> </w:t>
      </w:r>
      <w:r>
        <w:t>on</w:t>
      </w:r>
      <w:r w:rsidR="0039634A">
        <w:t xml:space="preserve"> </w:t>
      </w:r>
      <w:r>
        <w:t>how</w:t>
      </w:r>
      <w:r w:rsidR="0039634A">
        <w:t xml:space="preserve"> </w:t>
      </w:r>
      <w:r>
        <w:t>long</w:t>
      </w:r>
      <w:r w:rsidR="0039634A">
        <w:t xml:space="preserve"> </w:t>
      </w:r>
      <w:r>
        <w:t>you</w:t>
      </w:r>
      <w:r w:rsidR="0039634A">
        <w:t xml:space="preserve"> </w:t>
      </w:r>
      <w:r>
        <w:t>take</w:t>
      </w:r>
      <w:r w:rsidR="0039634A">
        <w:t xml:space="preserve"> </w:t>
      </w:r>
      <w:r>
        <w:t>between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 w:rsidR="0039634A">
        <w:t xml:space="preserve"> </w:t>
      </w:r>
      <w:r>
        <w:t>and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17</w:t>
      </w:r>
      <w:r>
        <w:t>,</w:t>
      </w:r>
      <w:r w:rsidR="0039634A">
        <w:t xml:space="preserve"> </w:t>
      </w:r>
      <w:r>
        <w:t>you</w:t>
      </w:r>
      <w:r w:rsidR="0039634A">
        <w:t xml:space="preserve"> </w:t>
      </w:r>
      <w:r>
        <w:t>may</w:t>
      </w:r>
      <w:r w:rsidR="0039634A">
        <w:t xml:space="preserve"> </w:t>
      </w:r>
      <w:r>
        <w:t>not</w:t>
      </w:r>
      <w:r w:rsidR="0039634A">
        <w:t xml:space="preserve"> </w:t>
      </w:r>
      <w:r>
        <w:t>see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being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>
        <w:t>desired</w:t>
      </w:r>
      <w:r w:rsidR="0039634A">
        <w:t xml:space="preserve"> </w:t>
      </w:r>
      <w:r>
        <w:t>state.</w:t>
      </w:r>
      <w:r w:rsidR="0039634A">
        <w:t xml:space="preserve"> </w:t>
      </w:r>
      <w:r>
        <w:t>As</w:t>
      </w:r>
      <w:r w:rsidR="0039634A">
        <w:t xml:space="preserve"> </w:t>
      </w:r>
      <w:r>
        <w:t>was</w:t>
      </w:r>
      <w:r w:rsidR="0039634A">
        <w:t xml:space="preserve"> </w:t>
      </w:r>
      <w:r>
        <w:t>the</w:t>
      </w:r>
      <w:r w:rsidR="0039634A">
        <w:t xml:space="preserve"> </w:t>
      </w:r>
      <w:r>
        <w:t>case</w:t>
      </w:r>
      <w:r w:rsidR="0039634A">
        <w:t xml:space="preserve"> </w:t>
      </w:r>
      <w:r>
        <w:t>in</w:t>
      </w:r>
      <w:r w:rsidR="0039634A">
        <w:t xml:space="preserve"> </w:t>
      </w:r>
      <w:r>
        <w:t>the</w:t>
      </w:r>
      <w:r w:rsidR="0039634A">
        <w:t xml:space="preserve"> </w:t>
      </w:r>
      <w:r w:rsidRPr="000C66E6">
        <w:rPr>
          <w:rStyle w:val="ItalicsPACKT"/>
        </w:rPr>
        <w:t>Implementing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a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web-based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DSC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pull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server</w:t>
      </w:r>
      <w:r w:rsidR="0039634A">
        <w:t xml:space="preserve"> </w:t>
      </w:r>
      <w:r>
        <w:t>recipe,</w:t>
      </w:r>
      <w:r w:rsidR="0039634A">
        <w:t xml:space="preserve"> </w:t>
      </w:r>
      <w:r>
        <w:t>you</w:t>
      </w:r>
      <w:r w:rsidR="0039634A">
        <w:t xml:space="preserve"> </w:t>
      </w:r>
      <w:r>
        <w:t>need</w:t>
      </w:r>
      <w:r w:rsidR="0039634A">
        <w:t xml:space="preserve"> </w:t>
      </w:r>
      <w:r>
        <w:t>to</w:t>
      </w:r>
      <w:r w:rsidR="0039634A">
        <w:t xml:space="preserve"> </w:t>
      </w:r>
      <w:r>
        <w:t>wait</w:t>
      </w:r>
      <w:r w:rsidR="0039634A">
        <w:t xml:space="preserve"> </w:t>
      </w:r>
      <w:r>
        <w:t>until</w:t>
      </w:r>
      <w:r w:rsidR="0039634A">
        <w:t xml:space="preserve"> </w:t>
      </w:r>
      <w:r>
        <w:t>the</w:t>
      </w:r>
      <w:r w:rsidR="0039634A">
        <w:t xml:space="preserve"> </w:t>
      </w:r>
      <w:r>
        <w:t>LCM</w:t>
      </w:r>
      <w:r w:rsidR="0039634A">
        <w:t xml:space="preserve"> </w:t>
      </w:r>
      <w:r>
        <w:t>in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checks</w:t>
      </w:r>
      <w:r w:rsidR="0039634A">
        <w:t xml:space="preserve"> </w:t>
      </w:r>
      <w:r>
        <w:t>the</w:t>
      </w:r>
      <w:r w:rsidR="0039634A">
        <w:t xml:space="preserve"> </w:t>
      </w:r>
      <w:r>
        <w:t>consistency</w:t>
      </w:r>
      <w:r w:rsidR="0039634A">
        <w:t xml:space="preserve"> </w:t>
      </w:r>
      <w:r>
        <w:t>(and</w:t>
      </w:r>
      <w:r w:rsidR="0039634A">
        <w:t xml:space="preserve"> </w:t>
      </w:r>
      <w:r>
        <w:t>applies</w:t>
      </w:r>
      <w:r w:rsidR="0039634A">
        <w:t xml:space="preserve"> </w:t>
      </w:r>
      <w:r>
        <w:t>the</w:t>
      </w:r>
      <w:r w:rsidR="0039634A">
        <w:t xml:space="preserve"> </w:t>
      </w:r>
      <w:r>
        <w:t>partial</w:t>
      </w:r>
      <w:r w:rsidR="0039634A">
        <w:t xml:space="preserve"> </w:t>
      </w:r>
      <w:r>
        <w:t>configurations).</w:t>
      </w:r>
      <w:r w:rsidR="0039634A">
        <w:t xml:space="preserve"> </w:t>
      </w:r>
      <w:r>
        <w:t>One</w:t>
      </w:r>
      <w:r w:rsidR="0039634A">
        <w:t xml:space="preserve"> </w:t>
      </w:r>
      <w:r>
        <w:t>way</w:t>
      </w:r>
      <w:r w:rsidR="0039634A">
        <w:t xml:space="preserve"> </w:t>
      </w:r>
      <w:r>
        <w:t>to</w:t>
      </w:r>
      <w:r w:rsidR="0039634A">
        <w:t xml:space="preserve"> </w:t>
      </w:r>
      <w:r>
        <w:t>speed</w:t>
      </w:r>
      <w:r w:rsidR="0039634A">
        <w:t xml:space="preserve"> </w:t>
      </w:r>
      <w:r>
        <w:t>this</w:t>
      </w:r>
      <w:r w:rsidR="0039634A">
        <w:t xml:space="preserve"> </w:t>
      </w:r>
      <w:r>
        <w:t>up</w:t>
      </w:r>
      <w:r w:rsidR="0039634A">
        <w:t xml:space="preserve"> </w:t>
      </w:r>
      <w:r>
        <w:t>would</w:t>
      </w:r>
      <w:r w:rsidR="0039634A">
        <w:t xml:space="preserve"> </w:t>
      </w:r>
      <w:r>
        <w:t>be</w:t>
      </w:r>
      <w:r w:rsidR="0039634A">
        <w:t xml:space="preserve"> </w:t>
      </w:r>
      <w:r>
        <w:t>to</w:t>
      </w:r>
      <w:r w:rsidR="0039634A">
        <w:t xml:space="preserve"> </w:t>
      </w:r>
      <w:r>
        <w:t>reboot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rPr>
          <w:rStyle w:val="CodeInTextPACKT"/>
        </w:rPr>
        <w:t xml:space="preserve"> </w:t>
      </w:r>
      <w:r>
        <w:t>after</w:t>
      </w:r>
      <w:r w:rsidR="0039634A">
        <w:t xml:space="preserve"> </w:t>
      </w:r>
      <w:r w:rsidRPr="000C66E6">
        <w:rPr>
          <w:rStyle w:val="ItalicsPACKT"/>
        </w:rPr>
        <w:t>step</w:t>
      </w:r>
      <w:r w:rsidR="0039634A">
        <w:rPr>
          <w:rStyle w:val="ItalicsPACKT"/>
        </w:rPr>
        <w:t xml:space="preserve"> </w:t>
      </w:r>
      <w:r w:rsidRPr="000C66E6">
        <w:rPr>
          <w:rStyle w:val="ItalicsPACKT"/>
        </w:rPr>
        <w:t>16</w:t>
      </w:r>
      <w:r>
        <w:t>.</w:t>
      </w:r>
      <w:r w:rsidR="0039634A">
        <w:t xml:space="preserve"> </w:t>
      </w:r>
      <w:r>
        <w:t>After</w:t>
      </w:r>
      <w:r w:rsidR="0039634A">
        <w:t xml:space="preserve"> </w:t>
      </w:r>
      <w:r>
        <w:t>the</w:t>
      </w:r>
      <w:r w:rsidR="0039634A">
        <w:t xml:space="preserve"> </w:t>
      </w:r>
      <w:r>
        <w:t>reboot,</w:t>
      </w:r>
      <w:r w:rsidR="0039634A">
        <w:t xml:space="preserve"> </w:t>
      </w:r>
      <w:r w:rsidRPr="000C66E6">
        <w:rPr>
          <w:rStyle w:val="CodeInTextPACKT"/>
        </w:rPr>
        <w:t>SRV2</w:t>
      </w:r>
      <w:r w:rsidR="0039634A">
        <w:t xml:space="preserve"> </w:t>
      </w:r>
      <w:r>
        <w:t>would</w:t>
      </w:r>
      <w:r w:rsidR="0039634A">
        <w:t xml:space="preserve"> </w:t>
      </w:r>
      <w:r>
        <w:t>check</w:t>
      </w:r>
      <w:r w:rsidR="0039634A">
        <w:t xml:space="preserve"> </w:t>
      </w:r>
      <w:r>
        <w:t>for</w:t>
      </w:r>
      <w:r w:rsidR="0039634A">
        <w:t xml:space="preserve"> </w:t>
      </w:r>
      <w:r>
        <w:t>DSC</w:t>
      </w:r>
      <w:r w:rsidR="0039634A">
        <w:t xml:space="preserve"> </w:t>
      </w:r>
      <w:r>
        <w:t>consistency</w:t>
      </w:r>
      <w:r w:rsidR="0039634A">
        <w:t xml:space="preserve"> </w:t>
      </w:r>
      <w:r>
        <w:t>without</w:t>
      </w:r>
      <w:r w:rsidR="0039634A">
        <w:t xml:space="preserve"> </w:t>
      </w:r>
      <w:r>
        <w:t>waiting.</w:t>
      </w:r>
    </w:p>
    <w:sectPr w:rsidR="00F80830" w:rsidRPr="002910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22095"/>
    <w:multiLevelType w:val="multilevel"/>
    <w:tmpl w:val="3C64444E"/>
    <w:lvl w:ilvl="0">
      <w:start w:val="1"/>
      <w:numFmt w:val="decimal"/>
      <w:pStyle w:val="NumberedBulletPACKT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0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537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767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997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227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457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687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0917" w:firstLine="0"/>
      </w:pPr>
      <w:rPr>
        <w:rFonts w:hint="default"/>
      </w:rPr>
    </w:lvl>
  </w:abstractNum>
  <w:abstractNum w:abstractNumId="1" w15:restartNumberingAfterBreak="0">
    <w:nsid w:val="11395964"/>
    <w:multiLevelType w:val="multilevel"/>
    <w:tmpl w:val="441C3358"/>
    <w:numStyleLink w:val="RomanNumberedBullet"/>
  </w:abstractNum>
  <w:abstractNum w:abstractNumId="2" w15:restartNumberingAfterBreak="0">
    <w:nsid w:val="18C74BFE"/>
    <w:multiLevelType w:val="multilevel"/>
    <w:tmpl w:val="D91A43F4"/>
    <w:styleLink w:val="NumberedBulletWithinBullet"/>
    <w:lvl w:ilvl="0">
      <w:start w:val="1"/>
      <w:numFmt w:val="decimal"/>
      <w:pStyle w:val="NumberedBulletWithin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3" w15:restartNumberingAfterBreak="0">
    <w:nsid w:val="2F405BBE"/>
    <w:multiLevelType w:val="hybridMultilevel"/>
    <w:tmpl w:val="98244BE0"/>
    <w:lvl w:ilvl="0" w:tplc="5E6273EE">
      <w:start w:val="1"/>
      <w:numFmt w:val="bullet"/>
      <w:pStyle w:val="BulletPACK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2C03EA4"/>
    <w:multiLevelType w:val="multilevel"/>
    <w:tmpl w:val="441C3358"/>
    <w:styleLink w:val="RomanNumberedBullet"/>
    <w:lvl w:ilvl="0">
      <w:start w:val="1"/>
      <w:numFmt w:val="lowerRoman"/>
      <w:pStyle w:val="RomanNumberedBulletPACKT"/>
      <w:lvlText w:val="%1."/>
      <w:lvlJc w:val="right"/>
      <w:pPr>
        <w:ind w:left="1304" w:hanging="22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hint="default"/>
      </w:rPr>
    </w:lvl>
  </w:abstractNum>
  <w:abstractNum w:abstractNumId="5" w15:restartNumberingAfterBreak="0">
    <w:nsid w:val="34B01141"/>
    <w:multiLevelType w:val="multilevel"/>
    <w:tmpl w:val="D91A43F4"/>
    <w:numStyleLink w:val="NumberedBulletWithinBullet"/>
  </w:abstractNum>
  <w:abstractNum w:abstractNumId="6" w15:restartNumberingAfterBreak="0">
    <w:nsid w:val="6DE83A34"/>
    <w:multiLevelType w:val="multilevel"/>
    <w:tmpl w:val="D1C639FE"/>
    <w:styleLink w:val="AlphabeticalBullet"/>
    <w:lvl w:ilvl="0">
      <w:start w:val="1"/>
      <w:numFmt w:val="lowerLetter"/>
      <w:pStyle w:val="Alphabetical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num w:numId="1">
    <w:abstractNumId w:val="3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iddhant">
    <w15:presenceInfo w15:providerId="Windows Live" w15:userId="2f468145b78375a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attachedTemplate r:id="rId1"/>
  <w:linkStyles/>
  <w:stylePaneFormatFilter w:val="9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551"/>
    <w:rsid w:val="00006E7B"/>
    <w:rsid w:val="000442DD"/>
    <w:rsid w:val="00097404"/>
    <w:rsid w:val="000A0BDB"/>
    <w:rsid w:val="000B067E"/>
    <w:rsid w:val="000C66E6"/>
    <w:rsid w:val="000F0746"/>
    <w:rsid w:val="00136FA3"/>
    <w:rsid w:val="00163AFA"/>
    <w:rsid w:val="00187C0B"/>
    <w:rsid w:val="00192A56"/>
    <w:rsid w:val="001C0952"/>
    <w:rsid w:val="001D10BE"/>
    <w:rsid w:val="00202957"/>
    <w:rsid w:val="0024522D"/>
    <w:rsid w:val="002910E4"/>
    <w:rsid w:val="002D0F00"/>
    <w:rsid w:val="00330CB2"/>
    <w:rsid w:val="00343EF6"/>
    <w:rsid w:val="0037666E"/>
    <w:rsid w:val="00383F10"/>
    <w:rsid w:val="0039634A"/>
    <w:rsid w:val="003A7184"/>
    <w:rsid w:val="00405A21"/>
    <w:rsid w:val="004145E8"/>
    <w:rsid w:val="00421697"/>
    <w:rsid w:val="00490C0B"/>
    <w:rsid w:val="004A213C"/>
    <w:rsid w:val="004E2E36"/>
    <w:rsid w:val="005126E2"/>
    <w:rsid w:val="00513972"/>
    <w:rsid w:val="005A2CFD"/>
    <w:rsid w:val="005F6EA4"/>
    <w:rsid w:val="00626551"/>
    <w:rsid w:val="006739FE"/>
    <w:rsid w:val="006D32F9"/>
    <w:rsid w:val="007A7CA4"/>
    <w:rsid w:val="007B3205"/>
    <w:rsid w:val="007B77EC"/>
    <w:rsid w:val="00841A62"/>
    <w:rsid w:val="008701A5"/>
    <w:rsid w:val="00884E3F"/>
    <w:rsid w:val="008C2479"/>
    <w:rsid w:val="008C3071"/>
    <w:rsid w:val="008E4810"/>
    <w:rsid w:val="00951380"/>
    <w:rsid w:val="00980321"/>
    <w:rsid w:val="009B62AC"/>
    <w:rsid w:val="00AE32CD"/>
    <w:rsid w:val="00B4129E"/>
    <w:rsid w:val="00B72361"/>
    <w:rsid w:val="00BC5AE5"/>
    <w:rsid w:val="00BE1454"/>
    <w:rsid w:val="00BE4A77"/>
    <w:rsid w:val="00C20916"/>
    <w:rsid w:val="00C2585A"/>
    <w:rsid w:val="00CB0F72"/>
    <w:rsid w:val="00CD6088"/>
    <w:rsid w:val="00D014F6"/>
    <w:rsid w:val="00D31C08"/>
    <w:rsid w:val="00D81FC4"/>
    <w:rsid w:val="00D836B3"/>
    <w:rsid w:val="00DE2B1D"/>
    <w:rsid w:val="00E3446A"/>
    <w:rsid w:val="00E5107E"/>
    <w:rsid w:val="00E700FF"/>
    <w:rsid w:val="00E71379"/>
    <w:rsid w:val="00EB75C1"/>
    <w:rsid w:val="00F14296"/>
    <w:rsid w:val="00F14AD5"/>
    <w:rsid w:val="00F80830"/>
    <w:rsid w:val="00FE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E29FE"/>
  <w15:chartTrackingRefBased/>
  <w15:docId w15:val="{3435EE5C-EC75-4094-8E6D-8571E9DD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72361"/>
    <w:pPr>
      <w:spacing w:before="60" w:after="60" w:line="240" w:lineRule="auto"/>
    </w:pPr>
    <w:rPr>
      <w:rFonts w:ascii="Arial" w:eastAsia="Times New Roman" w:hAnsi="Arial" w:cs="Arial"/>
      <w:bCs/>
      <w:sz w:val="20"/>
      <w:szCs w:val="24"/>
    </w:rPr>
  </w:style>
  <w:style w:type="paragraph" w:styleId="Heading1">
    <w:name w:val="heading 1"/>
    <w:aliases w:val="Heading 1 [PACKT]"/>
    <w:next w:val="NormalPACKT"/>
    <w:link w:val="Heading1Char"/>
    <w:qFormat/>
    <w:rsid w:val="00490C0B"/>
    <w:pPr>
      <w:keepNext/>
      <w:spacing w:before="400" w:after="60" w:line="240" w:lineRule="auto"/>
      <w:outlineLvl w:val="0"/>
    </w:pPr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paragraph" w:styleId="Heading2">
    <w:name w:val="heading 2"/>
    <w:aliases w:val="Heading 2 [PACKT]"/>
    <w:next w:val="NormalPACKT"/>
    <w:link w:val="Heading2Char"/>
    <w:qFormat/>
    <w:rsid w:val="00490C0B"/>
    <w:pPr>
      <w:keepNext/>
      <w:spacing w:before="320" w:after="60" w:line="240" w:lineRule="auto"/>
      <w:outlineLvl w:val="1"/>
    </w:pPr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paragraph" w:styleId="Heading3">
    <w:name w:val="heading 3"/>
    <w:aliases w:val="Heading 3 [PACKT]"/>
    <w:next w:val="NormalPACKT"/>
    <w:link w:val="Heading3Char"/>
    <w:qFormat/>
    <w:rsid w:val="00490C0B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styleId="Heading4">
    <w:name w:val="heading 4"/>
    <w:aliases w:val="Heading 4 [PACKT]"/>
    <w:next w:val="NormalPACKT"/>
    <w:link w:val="Heading4Char"/>
    <w:qFormat/>
    <w:rsid w:val="00490C0B"/>
    <w:pPr>
      <w:spacing w:before="160" w:after="60" w:line="240" w:lineRule="auto"/>
      <w:outlineLvl w:val="3"/>
    </w:pPr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paragraph" w:styleId="Heading5">
    <w:name w:val="heading 5"/>
    <w:aliases w:val="Heading 5 [PACKT]"/>
    <w:next w:val="NormalPACKT"/>
    <w:link w:val="Heading5Char"/>
    <w:qFormat/>
    <w:rsid w:val="00490C0B"/>
    <w:pPr>
      <w:spacing w:before="80" w:after="60" w:line="240" w:lineRule="auto"/>
      <w:outlineLvl w:val="4"/>
    </w:pPr>
    <w:rPr>
      <w:rFonts w:ascii="Arial" w:eastAsia="Times New Roman" w:hAnsi="Arial" w:cs="Arial"/>
      <w:b/>
      <w:color w:val="000000"/>
      <w:szCs w:val="26"/>
      <w:lang w:val="en-GB"/>
    </w:rPr>
  </w:style>
  <w:style w:type="paragraph" w:styleId="Heading6">
    <w:name w:val="heading 6"/>
    <w:aliases w:val="Heading 6 [PACKT]"/>
    <w:basedOn w:val="Heading2"/>
    <w:next w:val="NormalPACKT"/>
    <w:link w:val="Heading6Char"/>
    <w:qFormat/>
    <w:rsid w:val="00490C0B"/>
    <w:pPr>
      <w:spacing w:before="120"/>
      <w:outlineLvl w:val="5"/>
    </w:pPr>
    <w:rPr>
      <w:rFonts w:cs="Times New Roman"/>
      <w:b w:val="0"/>
      <w:bCs w:val="0"/>
      <w:sz w:val="20"/>
      <w:szCs w:val="22"/>
      <w:lang w:eastAsia="x-none"/>
    </w:rPr>
  </w:style>
  <w:style w:type="character" w:default="1" w:styleId="DefaultParagraphFont">
    <w:name w:val="Default Paragraph Font"/>
    <w:uiPriority w:val="1"/>
    <w:unhideWhenUsed/>
    <w:rsid w:val="00490C0B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490C0B"/>
  </w:style>
  <w:style w:type="character" w:customStyle="1" w:styleId="Heading1Char">
    <w:name w:val="Heading 1 Char"/>
    <w:aliases w:val="Heading 1 [PACKT] Char"/>
    <w:link w:val="Heading1"/>
    <w:rsid w:val="00490C0B"/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character" w:customStyle="1" w:styleId="Heading2Char">
    <w:name w:val="Heading 2 Char"/>
    <w:aliases w:val="Heading 2 [PACKT] Char"/>
    <w:link w:val="Heading2"/>
    <w:rsid w:val="00490C0B"/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character" w:customStyle="1" w:styleId="Heading3Char">
    <w:name w:val="Heading 3 Char"/>
    <w:aliases w:val="Heading 3 [PACKT] Char"/>
    <w:basedOn w:val="DefaultParagraphFont"/>
    <w:link w:val="Heading3"/>
    <w:rsid w:val="00D014F6"/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customStyle="1" w:styleId="msonormal0">
    <w:name w:val="msonormal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NormalWeb">
    <w:name w:val="Normal (Web)"/>
    <w:basedOn w:val="Normal"/>
    <w:uiPriority w:val="99"/>
    <w:unhideWhenUsed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Strong">
    <w:name w:val="Strong"/>
    <w:basedOn w:val="DefaultParagraphFont"/>
    <w:uiPriority w:val="22"/>
    <w:qFormat/>
    <w:rsid w:val="00D014F6"/>
    <w:rPr>
      <w:b/>
      <w:bCs/>
    </w:rPr>
  </w:style>
  <w:style w:type="paragraph" w:customStyle="1" w:styleId="mce-root">
    <w:name w:val="mce-root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Hyperlink">
    <w:name w:val="Hyperlink"/>
    <w:basedOn w:val="DefaultParagraphFont"/>
    <w:uiPriority w:val="99"/>
    <w:unhideWhenUsed/>
    <w:rsid w:val="00D014F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14F6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D014F6"/>
    <w:rPr>
      <w:i/>
      <w:iCs/>
    </w:rPr>
  </w:style>
  <w:style w:type="character" w:customStyle="1" w:styleId="urlpackt">
    <w:name w:val="urlpackt"/>
    <w:basedOn w:val="DefaultParagraphFont"/>
    <w:rsid w:val="00D014F6"/>
  </w:style>
  <w:style w:type="character" w:styleId="HTMLKeyboard">
    <w:name w:val="HTML Keyboard"/>
    <w:basedOn w:val="DefaultParagraphFont"/>
    <w:uiPriority w:val="99"/>
    <w:semiHidden/>
    <w:unhideWhenUsed/>
    <w:rsid w:val="00D014F6"/>
    <w:rPr>
      <w:rFonts w:ascii="Courier New" w:eastAsia="Times New Roman" w:hAnsi="Courier New" w:cs="Courier New"/>
      <w:sz w:val="20"/>
      <w:szCs w:val="20"/>
    </w:rPr>
  </w:style>
  <w:style w:type="paragraph" w:customStyle="1" w:styleId="cdpaligncenter">
    <w:name w:val="cdpaligncenter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1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14F6"/>
    <w:rPr>
      <w:rFonts w:ascii="Courier New" w:eastAsia="Times New Roman" w:hAnsi="Courier New" w:cs="Courier New"/>
      <w:sz w:val="20"/>
      <w:szCs w:val="20"/>
    </w:rPr>
  </w:style>
  <w:style w:type="character" w:customStyle="1" w:styleId="packtscreen">
    <w:name w:val="packt_screen"/>
    <w:basedOn w:val="DefaultParagraphFont"/>
    <w:rsid w:val="00D014F6"/>
  </w:style>
  <w:style w:type="character" w:customStyle="1" w:styleId="Heading4Char">
    <w:name w:val="Heading 4 Char"/>
    <w:aliases w:val="Heading 4 [PACKT] Char"/>
    <w:basedOn w:val="DefaultParagraphFont"/>
    <w:link w:val="Heading4"/>
    <w:rsid w:val="005126E2"/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character" w:customStyle="1" w:styleId="Heading5Char">
    <w:name w:val="Heading 5 Char"/>
    <w:aliases w:val="Heading 5 [PACKT] Char"/>
    <w:basedOn w:val="DefaultParagraphFont"/>
    <w:link w:val="Heading5"/>
    <w:rsid w:val="005126E2"/>
    <w:rPr>
      <w:rFonts w:ascii="Arial" w:eastAsia="Times New Roman" w:hAnsi="Arial" w:cs="Arial"/>
      <w:b/>
      <w:color w:val="000000"/>
      <w:szCs w:val="26"/>
      <w:lang w:val="en-GB"/>
    </w:rPr>
  </w:style>
  <w:style w:type="character" w:customStyle="1" w:styleId="Heading6Char">
    <w:name w:val="Heading 6 Char"/>
    <w:aliases w:val="Heading 6 [PACKT] Char"/>
    <w:link w:val="Heading6"/>
    <w:rsid w:val="00490C0B"/>
    <w:rPr>
      <w:rFonts w:ascii="Arial" w:eastAsia="Times New Roman" w:hAnsi="Arial" w:cs="Times New Roman"/>
      <w:iCs/>
      <w:color w:val="000000"/>
      <w:sz w:val="20"/>
      <w:lang w:val="en-GB" w:eastAsia="x-none"/>
    </w:rPr>
  </w:style>
  <w:style w:type="paragraph" w:customStyle="1" w:styleId="NormalPACKT">
    <w:name w:val="Normal [PACKT]"/>
    <w:uiPriority w:val="99"/>
    <w:locked/>
    <w:rsid w:val="00490C0B"/>
    <w:pPr>
      <w:spacing w:after="120" w:line="240" w:lineRule="auto"/>
    </w:pPr>
    <w:rPr>
      <w:rFonts w:ascii="Times New Roman" w:eastAsia="Times New Roman" w:hAnsi="Times New Roman" w:cs="Times New Roman"/>
      <w:szCs w:val="24"/>
    </w:rPr>
  </w:style>
  <w:style w:type="paragraph" w:styleId="Footer">
    <w:name w:val="footer"/>
    <w:basedOn w:val="Normal"/>
    <w:link w:val="FooterChar"/>
    <w:semiHidden/>
    <w:rsid w:val="00490C0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5126E2"/>
    <w:rPr>
      <w:rFonts w:ascii="Arial" w:eastAsia="Times New Roman" w:hAnsi="Arial" w:cs="Arial"/>
      <w:bCs/>
      <w:sz w:val="20"/>
      <w:szCs w:val="24"/>
    </w:rPr>
  </w:style>
  <w:style w:type="character" w:customStyle="1" w:styleId="EmailPACKT">
    <w:name w:val="Email [PACKT]"/>
    <w:uiPriority w:val="99"/>
    <w:qFormat/>
    <w:locked/>
    <w:rsid w:val="00490C0B"/>
    <w:rPr>
      <w:rFonts w:ascii="Lucida Console" w:hAnsi="Lucida Console"/>
      <w:color w:val="FF6600"/>
      <w:sz w:val="19"/>
      <w:szCs w:val="18"/>
    </w:rPr>
  </w:style>
  <w:style w:type="character" w:customStyle="1" w:styleId="URLPACKT0">
    <w:name w:val="URL [PACKT]"/>
    <w:uiPriority w:val="99"/>
    <w:rsid w:val="00490C0B"/>
    <w:rPr>
      <w:rFonts w:ascii="Lucida Console" w:hAnsi="Lucida Console"/>
      <w:color w:val="0000FF"/>
      <w:sz w:val="19"/>
      <w:szCs w:val="18"/>
    </w:rPr>
  </w:style>
  <w:style w:type="character" w:customStyle="1" w:styleId="CodeInTextPACKT">
    <w:name w:val="Code In Text [PACKT]"/>
    <w:uiPriority w:val="99"/>
    <w:locked/>
    <w:rsid w:val="00490C0B"/>
    <w:rPr>
      <w:rFonts w:ascii="Lucida Console" w:hAnsi="Lucida Console"/>
      <w:color w:val="747959"/>
      <w:sz w:val="19"/>
      <w:szCs w:val="18"/>
    </w:rPr>
  </w:style>
  <w:style w:type="paragraph" w:customStyle="1" w:styleId="ChapterTitlePACKT">
    <w:name w:val="Chapter Title [PACKT]"/>
    <w:next w:val="NormalPACKT"/>
    <w:uiPriority w:val="99"/>
    <w:locked/>
    <w:rsid w:val="00490C0B"/>
    <w:pPr>
      <w:spacing w:after="840" w:line="240" w:lineRule="auto"/>
      <w:jc w:val="right"/>
    </w:pPr>
    <w:rPr>
      <w:rFonts w:ascii="Arial" w:eastAsia="Times New Roman" w:hAnsi="Arial" w:cs="Arial"/>
      <w:bCs/>
      <w:color w:val="000000"/>
      <w:kern w:val="32"/>
      <w:sz w:val="56"/>
      <w:szCs w:val="32"/>
      <w:lang w:val="en-GB"/>
    </w:rPr>
  </w:style>
  <w:style w:type="character" w:customStyle="1" w:styleId="ScreenTextPACKT">
    <w:name w:val="Screen Text [PACKT]"/>
    <w:uiPriority w:val="99"/>
    <w:locked/>
    <w:rsid w:val="00490C0B"/>
    <w:rPr>
      <w:rFonts w:ascii="Times New Roman" w:hAnsi="Times New Roman"/>
      <w:b/>
      <w:color w:val="008000"/>
      <w:sz w:val="22"/>
    </w:rPr>
  </w:style>
  <w:style w:type="character" w:customStyle="1" w:styleId="KeyWordPACKT">
    <w:name w:val="Key Word [PACKT]"/>
    <w:uiPriority w:val="99"/>
    <w:locked/>
    <w:rsid w:val="00490C0B"/>
    <w:rPr>
      <w:b/>
    </w:rPr>
  </w:style>
  <w:style w:type="character" w:customStyle="1" w:styleId="KeyPACKT">
    <w:name w:val="Key [PACKT]"/>
    <w:uiPriority w:val="99"/>
    <w:locked/>
    <w:rsid w:val="00490C0B"/>
    <w:rPr>
      <w:i/>
      <w:color w:val="00CCFF"/>
    </w:rPr>
  </w:style>
  <w:style w:type="character" w:customStyle="1" w:styleId="ChapterrefPACKT">
    <w:name w:val="Chapterref [PACKT]"/>
    <w:uiPriority w:val="99"/>
    <w:locked/>
    <w:rsid w:val="00490C0B"/>
    <w:rPr>
      <w:rFonts w:ascii="Times New Roman" w:hAnsi="Times New Roman"/>
      <w:i/>
      <w:dstrike w:val="0"/>
      <w:color w:val="808000"/>
      <w:sz w:val="22"/>
      <w:szCs w:val="22"/>
      <w:u w:val="none"/>
      <w:vertAlign w:val="baseline"/>
    </w:rPr>
  </w:style>
  <w:style w:type="paragraph" w:customStyle="1" w:styleId="CodePACKT">
    <w:name w:val="Code [PACKT]"/>
    <w:basedOn w:val="NormalPACKT"/>
    <w:uiPriority w:val="99"/>
    <w:locked/>
    <w:rsid w:val="00490C0B"/>
    <w:pPr>
      <w:spacing w:after="50"/>
      <w:ind w:left="360"/>
    </w:pPr>
    <w:rPr>
      <w:rFonts w:ascii="Lucida Console" w:hAnsi="Lucida Console"/>
      <w:sz w:val="19"/>
      <w:szCs w:val="18"/>
      <w:lang w:eastAsia="ar-SA"/>
    </w:rPr>
  </w:style>
  <w:style w:type="paragraph" w:customStyle="1" w:styleId="BulletPACKT">
    <w:name w:val="Bullet [PACKT]"/>
    <w:basedOn w:val="NormalPACKT"/>
    <w:uiPriority w:val="99"/>
    <w:locked/>
    <w:rsid w:val="00490C0B"/>
    <w:pPr>
      <w:numPr>
        <w:numId w:val="1"/>
      </w:numPr>
      <w:tabs>
        <w:tab w:val="left" w:pos="360"/>
      </w:tabs>
      <w:suppressAutoHyphens/>
      <w:spacing w:after="60"/>
      <w:ind w:left="720" w:right="360"/>
    </w:pPr>
  </w:style>
  <w:style w:type="paragraph" w:customStyle="1" w:styleId="InformationBoxPACKT">
    <w:name w:val="Information Box [PACKT]"/>
    <w:basedOn w:val="NormalPACKT"/>
    <w:next w:val="NormalPACKT"/>
    <w:uiPriority w:val="99"/>
    <w:qFormat/>
    <w:locked/>
    <w:rsid w:val="00490C0B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hd w:val="clear" w:color="auto" w:fill="FFFFFF"/>
      <w:suppressAutoHyphens/>
      <w:spacing w:before="180" w:after="180"/>
      <w:ind w:left="720" w:right="720"/>
    </w:pPr>
    <w:rPr>
      <w:sz w:val="20"/>
    </w:rPr>
  </w:style>
  <w:style w:type="paragraph" w:customStyle="1" w:styleId="NumberedBulletPACKT">
    <w:name w:val="Numbered Bullet [PACKT]"/>
    <w:basedOn w:val="BulletPACKT"/>
    <w:uiPriority w:val="99"/>
    <w:locked/>
    <w:rsid w:val="00490C0B"/>
    <w:pPr>
      <w:numPr>
        <w:numId w:val="2"/>
      </w:numPr>
    </w:pPr>
  </w:style>
  <w:style w:type="paragraph" w:customStyle="1" w:styleId="TableColumnHeadingPACKT">
    <w:name w:val="Table Column Heading [PACKT]"/>
    <w:basedOn w:val="NormalPACKT"/>
    <w:uiPriority w:val="99"/>
    <w:rsid w:val="00490C0B"/>
    <w:pPr>
      <w:spacing w:before="60" w:after="60"/>
    </w:pPr>
    <w:rPr>
      <w:rFonts w:cs="Arial"/>
      <w:b/>
      <w:bCs/>
      <w:sz w:val="20"/>
    </w:rPr>
  </w:style>
  <w:style w:type="paragraph" w:customStyle="1" w:styleId="CodeEndPACKT">
    <w:name w:val="Code End [PACKT]"/>
    <w:basedOn w:val="CodePACKT"/>
    <w:next w:val="NormalPACKT"/>
    <w:uiPriority w:val="99"/>
    <w:locked/>
    <w:rsid w:val="00490C0B"/>
    <w:pPr>
      <w:spacing w:after="120"/>
    </w:pPr>
  </w:style>
  <w:style w:type="paragraph" w:customStyle="1" w:styleId="TableColumnContentPACKT">
    <w:name w:val="Table Column Content [PACKT]"/>
    <w:basedOn w:val="TableColumnHeadingPACKT"/>
    <w:uiPriority w:val="99"/>
    <w:rsid w:val="00490C0B"/>
    <w:rPr>
      <w:b w:val="0"/>
    </w:rPr>
  </w:style>
  <w:style w:type="paragraph" w:customStyle="1" w:styleId="CommandLinePACKT">
    <w:name w:val="Command Line [PACKT]"/>
    <w:basedOn w:val="CodePACKT"/>
    <w:uiPriority w:val="99"/>
    <w:qFormat/>
    <w:locked/>
    <w:rsid w:val="00490C0B"/>
    <w:pPr>
      <w:spacing w:after="60"/>
      <w:ind w:left="0"/>
    </w:pPr>
  </w:style>
  <w:style w:type="paragraph" w:customStyle="1" w:styleId="CodeWithinTipPACKT">
    <w:name w:val="Code Within Tip [PACKT]"/>
    <w:uiPriority w:val="99"/>
    <w:qFormat/>
    <w:rsid w:val="00490C0B"/>
    <w:pPr>
      <w:pBdr>
        <w:top w:val="double" w:sz="4" w:space="6" w:color="auto"/>
        <w:bottom w:val="double" w:sz="4" w:space="9" w:color="auto"/>
      </w:pBdr>
      <w:spacing w:after="50" w:line="240" w:lineRule="auto"/>
      <w:ind w:left="720" w:right="720"/>
    </w:pPr>
    <w:rPr>
      <w:rFonts w:ascii="Lucida Console" w:eastAsia="Times New Roman" w:hAnsi="Lucida Console" w:cs="Times New Roman"/>
      <w:sz w:val="19"/>
      <w:szCs w:val="20"/>
    </w:rPr>
  </w:style>
  <w:style w:type="paragraph" w:customStyle="1" w:styleId="ChapterNumberPACKT">
    <w:name w:val="Chapter Number [PACKT]"/>
    <w:next w:val="ChapterTitlePACKT"/>
    <w:locked/>
    <w:rsid w:val="00490C0B"/>
    <w:pPr>
      <w:spacing w:after="0" w:line="240" w:lineRule="auto"/>
      <w:jc w:val="right"/>
    </w:pPr>
    <w:rPr>
      <w:rFonts w:ascii="Arial" w:eastAsia="Times New Roman" w:hAnsi="Arial" w:cs="Arial"/>
      <w:bCs/>
      <w:color w:val="000000"/>
      <w:kern w:val="32"/>
      <w:sz w:val="120"/>
      <w:szCs w:val="32"/>
      <w:lang w:val="en-GB"/>
    </w:rPr>
  </w:style>
  <w:style w:type="paragraph" w:customStyle="1" w:styleId="BulletEndPACKT">
    <w:name w:val="Bullet End [PACKT]"/>
    <w:basedOn w:val="BulletPACKT"/>
    <w:next w:val="NormalPACKT"/>
    <w:uiPriority w:val="99"/>
    <w:locked/>
    <w:rsid w:val="00490C0B"/>
    <w:pPr>
      <w:spacing w:after="120"/>
    </w:pPr>
  </w:style>
  <w:style w:type="paragraph" w:customStyle="1" w:styleId="FigurePACKT">
    <w:name w:val="Figure [PACKT]"/>
    <w:uiPriority w:val="99"/>
    <w:locked/>
    <w:rsid w:val="00490C0B"/>
    <w:pPr>
      <w:spacing w:before="240" w:after="240" w:line="240" w:lineRule="auto"/>
      <w:jc w:val="center"/>
    </w:pPr>
    <w:rPr>
      <w:rFonts w:ascii="Tahoma" w:eastAsia="Times New Roman" w:hAnsi="Tahoma" w:cs="Tahoma"/>
      <w:sz w:val="16"/>
      <w:szCs w:val="16"/>
      <w:lang w:val="en-GB"/>
    </w:rPr>
  </w:style>
  <w:style w:type="paragraph" w:customStyle="1" w:styleId="NumberedBulletEndPACKT">
    <w:name w:val="Numbered Bullet End [PACKT]"/>
    <w:basedOn w:val="NumberedBulletPACKT"/>
    <w:next w:val="NormalPACKT"/>
    <w:uiPriority w:val="99"/>
    <w:locked/>
    <w:rsid w:val="00490C0B"/>
    <w:pPr>
      <w:spacing w:after="120"/>
    </w:pPr>
  </w:style>
  <w:style w:type="paragraph" w:customStyle="1" w:styleId="BulletWithinBulletPACKT">
    <w:name w:val="Bullet Within Bullet [PACKT]"/>
    <w:basedOn w:val="BulletPACKT"/>
    <w:uiPriority w:val="99"/>
    <w:locked/>
    <w:rsid w:val="00490C0B"/>
    <w:pPr>
      <w:tabs>
        <w:tab w:val="clear" w:pos="360"/>
      </w:tabs>
      <w:ind w:left="1440" w:right="720"/>
    </w:pPr>
  </w:style>
  <w:style w:type="paragraph" w:customStyle="1" w:styleId="BulletWithinBulletEndPACKT">
    <w:name w:val="Bullet Within Bullet End [PACKT]"/>
    <w:basedOn w:val="BulletWithinBulletPACKT"/>
    <w:uiPriority w:val="99"/>
    <w:locked/>
    <w:rsid w:val="00490C0B"/>
    <w:pPr>
      <w:spacing w:after="120"/>
    </w:pPr>
  </w:style>
  <w:style w:type="paragraph" w:customStyle="1" w:styleId="TipPACKT">
    <w:name w:val="Tip [PACKT]"/>
    <w:basedOn w:val="InformationBoxPACKT"/>
    <w:next w:val="NormalPACKT"/>
    <w:uiPriority w:val="99"/>
    <w:qFormat/>
    <w:rsid w:val="00490C0B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  <w:shd w:val="clear" w:color="auto" w:fill="auto"/>
    </w:pPr>
  </w:style>
  <w:style w:type="paragraph" w:customStyle="1" w:styleId="PartPACKT">
    <w:name w:val="Part [PACKT]"/>
    <w:basedOn w:val="TipWithinBulletPACKT"/>
    <w:uiPriority w:val="99"/>
    <w:qFormat/>
    <w:rsid w:val="00490C0B"/>
    <w:pPr>
      <w:pBdr>
        <w:top w:val="none" w:sz="0" w:space="0" w:color="auto"/>
        <w:bottom w:val="none" w:sz="0" w:space="0" w:color="auto"/>
      </w:pBdr>
    </w:pPr>
    <w:rPr>
      <w:b/>
      <w:sz w:val="120"/>
      <w:u w:val="single"/>
    </w:rPr>
  </w:style>
  <w:style w:type="paragraph" w:customStyle="1" w:styleId="TipWithinBulletPACKT">
    <w:name w:val="Tip Within Bullet [PACKT]"/>
    <w:basedOn w:val="TableWithinBulletPACKT"/>
    <w:uiPriority w:val="99"/>
    <w:qFormat/>
    <w:rsid w:val="00490C0B"/>
    <w:pPr>
      <w:pBdr>
        <w:top w:val="double" w:sz="4" w:space="6" w:color="auto"/>
        <w:bottom w:val="double" w:sz="4" w:space="9" w:color="auto"/>
      </w:pBdr>
      <w:spacing w:before="180" w:after="180"/>
      <w:ind w:left="720" w:right="720"/>
    </w:pPr>
  </w:style>
  <w:style w:type="paragraph" w:customStyle="1" w:styleId="TableWithinBulletPACKT">
    <w:name w:val="Table Within Bullet [PACKT]"/>
    <w:basedOn w:val="TableColumnContentPACKT"/>
    <w:uiPriority w:val="99"/>
    <w:qFormat/>
    <w:rsid w:val="00490C0B"/>
  </w:style>
  <w:style w:type="paragraph" w:customStyle="1" w:styleId="PartTitlePACKT">
    <w:name w:val="Part Title [PACKT]"/>
    <w:basedOn w:val="PartPACKT"/>
    <w:uiPriority w:val="99"/>
    <w:qFormat/>
    <w:rsid w:val="00490C0B"/>
    <w:rPr>
      <w:i/>
      <w:sz w:val="26"/>
      <w:u w:val="none"/>
    </w:rPr>
  </w:style>
  <w:style w:type="paragraph" w:customStyle="1" w:styleId="CommandLineEndPACKT">
    <w:name w:val="Command Line End [PACKT]"/>
    <w:basedOn w:val="CommandLinePACKT"/>
    <w:uiPriority w:val="99"/>
    <w:locked/>
    <w:rsid w:val="00490C0B"/>
    <w:pPr>
      <w:spacing w:after="120"/>
    </w:pPr>
    <w:rPr>
      <w:bCs/>
      <w:noProof/>
      <w:szCs w:val="20"/>
      <w:lang w:eastAsia="en-US"/>
    </w:rPr>
  </w:style>
  <w:style w:type="paragraph" w:customStyle="1" w:styleId="CodeWithinBulletsPACKT">
    <w:name w:val="Code Within Bullets [PACKT]"/>
    <w:basedOn w:val="CodePACKT"/>
    <w:uiPriority w:val="99"/>
    <w:locked/>
    <w:rsid w:val="00490C0B"/>
    <w:pPr>
      <w:ind w:left="1080"/>
    </w:pPr>
    <w:rPr>
      <w:szCs w:val="20"/>
    </w:rPr>
  </w:style>
  <w:style w:type="paragraph" w:customStyle="1" w:styleId="CodeWithinBulletsEndPACKT">
    <w:name w:val="Code Within Bullets End [PACKT]"/>
    <w:basedOn w:val="CodeWithinBulletsPACKT"/>
    <w:uiPriority w:val="99"/>
    <w:locked/>
    <w:rsid w:val="00490C0B"/>
    <w:pPr>
      <w:spacing w:after="120"/>
    </w:pPr>
  </w:style>
  <w:style w:type="paragraph" w:customStyle="1" w:styleId="NumberedBulletWithinBulletPACKT">
    <w:name w:val="Numbered Bullet Within Bullet [PACKT]"/>
    <w:basedOn w:val="BulletWithinBulletPACKT"/>
    <w:uiPriority w:val="99"/>
    <w:locked/>
    <w:rsid w:val="00490C0B"/>
    <w:pPr>
      <w:numPr>
        <w:numId w:val="4"/>
      </w:numPr>
    </w:pPr>
  </w:style>
  <w:style w:type="paragraph" w:customStyle="1" w:styleId="NumberedBulletWithinBulletEndPACKT">
    <w:name w:val="Numbered Bullet Within Bullet End [PACKT]"/>
    <w:basedOn w:val="NumberedBulletWithinBulletPACKT"/>
    <w:uiPriority w:val="99"/>
    <w:locked/>
    <w:rsid w:val="00490C0B"/>
    <w:pPr>
      <w:spacing w:after="120"/>
    </w:pPr>
  </w:style>
  <w:style w:type="paragraph" w:customStyle="1" w:styleId="BulletWithinInformationBoxPACKT">
    <w:name w:val="Bullet Within Information Box [PACKT]"/>
    <w:basedOn w:val="InformationBoxPACKT"/>
    <w:uiPriority w:val="99"/>
    <w:qFormat/>
    <w:locked/>
    <w:rsid w:val="00490C0B"/>
    <w:pPr>
      <w:spacing w:before="0" w:after="20"/>
      <w:ind w:left="1080" w:hanging="360"/>
    </w:pPr>
  </w:style>
  <w:style w:type="paragraph" w:customStyle="1" w:styleId="CodeWithinTipEndPACKT">
    <w:name w:val="Code Within Tip End [PACKT]"/>
    <w:basedOn w:val="CodeWithinTipPACKT"/>
    <w:uiPriority w:val="99"/>
    <w:qFormat/>
    <w:rsid w:val="00490C0B"/>
    <w:pPr>
      <w:spacing w:after="120"/>
    </w:pPr>
  </w:style>
  <w:style w:type="paragraph" w:customStyle="1" w:styleId="CodeWithinInformationBoxPACKT">
    <w:name w:val="Code Within Information Box [PACKT]"/>
    <w:basedOn w:val="CodeWithinTipPACKT"/>
    <w:uiPriority w:val="99"/>
    <w:qFormat/>
    <w:rsid w:val="00490C0B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after="20"/>
    </w:pPr>
  </w:style>
  <w:style w:type="character" w:customStyle="1" w:styleId="ItalicsPACKT">
    <w:name w:val="Italics [PACKT]"/>
    <w:uiPriority w:val="99"/>
    <w:locked/>
    <w:rsid w:val="00490C0B"/>
    <w:rPr>
      <w:i/>
      <w:color w:val="FF99CC"/>
    </w:rPr>
  </w:style>
  <w:style w:type="paragraph" w:customStyle="1" w:styleId="QuotePACKT">
    <w:name w:val="Quote [PACKT]"/>
    <w:basedOn w:val="NormalPACKT"/>
    <w:uiPriority w:val="99"/>
    <w:rsid w:val="00490C0B"/>
    <w:pPr>
      <w:shd w:val="clear" w:color="auto" w:fill="FFFF00"/>
      <w:spacing w:before="180" w:after="180"/>
      <w:ind w:left="432" w:right="432"/>
    </w:pPr>
    <w:rPr>
      <w:i/>
    </w:rPr>
  </w:style>
  <w:style w:type="paragraph" w:customStyle="1" w:styleId="LayoutInformationPACKT">
    <w:name w:val="Layout Information [PACKT]"/>
    <w:basedOn w:val="NormalPACKT"/>
    <w:next w:val="NormalPACKT"/>
    <w:rsid w:val="00490C0B"/>
    <w:rPr>
      <w:rFonts w:ascii="Arial" w:hAnsi="Arial"/>
      <w:b/>
      <w:color w:val="FF0000"/>
      <w:sz w:val="28"/>
      <w:szCs w:val="28"/>
    </w:rPr>
  </w:style>
  <w:style w:type="paragraph" w:customStyle="1" w:styleId="IgnorePACKT">
    <w:name w:val="Ignore [PACKT]"/>
    <w:basedOn w:val="FigureWithinTipPACKT"/>
    <w:uiPriority w:val="99"/>
    <w:qFormat/>
    <w:rsid w:val="00490C0B"/>
  </w:style>
  <w:style w:type="paragraph" w:customStyle="1" w:styleId="FigureWithinTipPACKT">
    <w:name w:val="Figure Within Tip [PACKT]"/>
    <w:basedOn w:val="FigureWithinTableContentPACKT"/>
    <w:uiPriority w:val="99"/>
    <w:qFormat/>
    <w:rsid w:val="00490C0B"/>
    <w:pPr>
      <w:pBdr>
        <w:top w:val="double" w:sz="4" w:space="6" w:color="auto"/>
        <w:bottom w:val="double" w:sz="4" w:space="9" w:color="auto"/>
      </w:pBdr>
    </w:pPr>
  </w:style>
  <w:style w:type="paragraph" w:customStyle="1" w:styleId="FigureWithinTableContentPACKT">
    <w:name w:val="Figure Within Table Content [PACKT]"/>
    <w:basedOn w:val="FigureWithinInformationBoxPACKT"/>
    <w:uiPriority w:val="99"/>
    <w:qFormat/>
    <w:rsid w:val="00490C0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120"/>
    </w:pPr>
  </w:style>
  <w:style w:type="paragraph" w:customStyle="1" w:styleId="FigureWithinInformationBoxPACKT">
    <w:name w:val="Figure Within Information Box [PACKT]"/>
    <w:basedOn w:val="FigureWithinBulletPACKT"/>
    <w:qFormat/>
    <w:rsid w:val="00490C0B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before="0"/>
      <w:ind w:left="720" w:right="720"/>
    </w:pPr>
    <w:rPr>
      <w:rFonts w:ascii="Times New Roman" w:hAnsi="Times New Roman"/>
    </w:rPr>
  </w:style>
  <w:style w:type="paragraph" w:customStyle="1" w:styleId="FigureWithinBulletPACKT">
    <w:name w:val="Figure Within Bullet [PACKT]"/>
    <w:basedOn w:val="FigurePACKT"/>
    <w:uiPriority w:val="99"/>
    <w:qFormat/>
    <w:rsid w:val="00490C0B"/>
  </w:style>
  <w:style w:type="paragraph" w:customStyle="1" w:styleId="InformationBoxWithinBulletPACKT">
    <w:name w:val="Information Box Within Bullet [PACKT]"/>
    <w:basedOn w:val="InformationBoxPACKT"/>
    <w:uiPriority w:val="99"/>
    <w:qFormat/>
    <w:rsid w:val="00490C0B"/>
    <w:pPr>
      <w:ind w:left="1080"/>
    </w:pPr>
  </w:style>
  <w:style w:type="paragraph" w:customStyle="1" w:styleId="BulletWithinInformationBoxEndPACKT">
    <w:name w:val="Bullet Within Information Box End [PACKT]"/>
    <w:basedOn w:val="BulletWithinInformationBoxPACKT"/>
    <w:uiPriority w:val="99"/>
    <w:qFormat/>
    <w:rsid w:val="00490C0B"/>
    <w:pPr>
      <w:spacing w:after="60"/>
    </w:pPr>
  </w:style>
  <w:style w:type="paragraph" w:customStyle="1" w:styleId="BulletWithinTipPACKT">
    <w:name w:val="Bullet Within Tip [PACKT]"/>
    <w:basedOn w:val="BulletWithinInformationBoxPACKT"/>
    <w:uiPriority w:val="99"/>
    <w:qFormat/>
    <w:rsid w:val="00490C0B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</w:pPr>
  </w:style>
  <w:style w:type="paragraph" w:customStyle="1" w:styleId="BulletWithinTipEndPACKT">
    <w:name w:val="Bullet Within Tip End [PACKT]"/>
    <w:basedOn w:val="BulletWithinTipPACKT"/>
    <w:uiPriority w:val="99"/>
    <w:qFormat/>
    <w:rsid w:val="00490C0B"/>
    <w:pPr>
      <w:spacing w:after="60"/>
    </w:pPr>
  </w:style>
  <w:style w:type="paragraph" w:customStyle="1" w:styleId="CodeWithinInformationBoxEndPACKT">
    <w:name w:val="Code Within Information Box End [PACKT]"/>
    <w:basedOn w:val="CodeWithinInformationBoxPACKT"/>
    <w:qFormat/>
    <w:rsid w:val="00490C0B"/>
    <w:pPr>
      <w:spacing w:before="180" w:after="180"/>
    </w:pPr>
  </w:style>
  <w:style w:type="paragraph" w:customStyle="1" w:styleId="CodeWithinTableColumnContentPACKT">
    <w:name w:val="Code Within Table Column Content [PACKT]"/>
    <w:basedOn w:val="CodeWithinTipEndPACKT"/>
    <w:uiPriority w:val="99"/>
    <w:qFormat/>
    <w:rsid w:val="00490C0B"/>
    <w:pPr>
      <w:pBdr>
        <w:top w:val="none" w:sz="0" w:space="0" w:color="auto"/>
        <w:bottom w:val="none" w:sz="0" w:space="0" w:color="auto"/>
      </w:pBdr>
      <w:spacing w:after="50"/>
      <w:ind w:left="216"/>
    </w:pPr>
  </w:style>
  <w:style w:type="paragraph" w:customStyle="1" w:styleId="CodeWithinTableColumnContentEndPACKT">
    <w:name w:val="Code Within Table Column Content End [PACKT]"/>
    <w:basedOn w:val="CodeWithinTableColumnContentPACKT"/>
    <w:uiPriority w:val="99"/>
    <w:qFormat/>
    <w:rsid w:val="00490C0B"/>
    <w:pPr>
      <w:spacing w:after="120"/>
    </w:pPr>
  </w:style>
  <w:style w:type="paragraph" w:customStyle="1" w:styleId="CommandLineWithinTipPACKT">
    <w:name w:val="Command Line Within Tip [PACKT]"/>
    <w:basedOn w:val="CommandLinePACKT"/>
    <w:uiPriority w:val="99"/>
    <w:qFormat/>
    <w:rsid w:val="00490C0B"/>
    <w:pPr>
      <w:pBdr>
        <w:top w:val="double" w:sz="4" w:space="6" w:color="auto"/>
        <w:bottom w:val="double" w:sz="4" w:space="9" w:color="auto"/>
      </w:pBdr>
      <w:ind w:left="720" w:right="720"/>
    </w:pPr>
  </w:style>
  <w:style w:type="paragraph" w:customStyle="1" w:styleId="CommandLineWithinTipEndPACKT">
    <w:name w:val="Command Line Within Tip End [PACKT]"/>
    <w:basedOn w:val="CommandLineWithinTipPACKT"/>
    <w:uiPriority w:val="99"/>
    <w:qFormat/>
    <w:rsid w:val="00490C0B"/>
    <w:pPr>
      <w:spacing w:after="120"/>
    </w:pPr>
  </w:style>
  <w:style w:type="paragraph" w:customStyle="1" w:styleId="CommandLineWithinInformationBoxPACKT">
    <w:name w:val="Command Line Within Information Box [PACKT]"/>
    <w:basedOn w:val="CommandLineWithinTipPACKT"/>
    <w:uiPriority w:val="99"/>
    <w:qFormat/>
    <w:rsid w:val="00490C0B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</w:pPr>
  </w:style>
  <w:style w:type="paragraph" w:customStyle="1" w:styleId="CommandLineWithinInformationBoxEndPACKT">
    <w:name w:val="Command Line Within Information Box End [PACKT]"/>
    <w:basedOn w:val="CommandLineWithinInformationBoxPACKT"/>
    <w:uiPriority w:val="99"/>
    <w:qFormat/>
    <w:rsid w:val="00490C0B"/>
    <w:pPr>
      <w:spacing w:after="120"/>
    </w:pPr>
  </w:style>
  <w:style w:type="paragraph" w:customStyle="1" w:styleId="CommandLineWithinTableColumnContentPACKT">
    <w:name w:val="Command Line Within Table Column Content [PACKT]"/>
    <w:basedOn w:val="CommandLineWithinInformationBoxEndPACKT"/>
    <w:uiPriority w:val="99"/>
    <w:qFormat/>
    <w:rsid w:val="00490C0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60"/>
      <w:ind w:left="0" w:right="0"/>
    </w:pPr>
  </w:style>
  <w:style w:type="paragraph" w:customStyle="1" w:styleId="CommandLineWithinTableColumnContentEndPACKT">
    <w:name w:val="Command Line Within Table Column Content End [PACKT]"/>
    <w:basedOn w:val="CommandLineWithinTableColumnContentPACKT"/>
    <w:qFormat/>
    <w:rsid w:val="00490C0B"/>
    <w:pPr>
      <w:spacing w:after="120"/>
    </w:pPr>
  </w:style>
  <w:style w:type="paragraph" w:customStyle="1" w:styleId="CommandLineWithinBulletPACKT">
    <w:name w:val="Command Line Within Bullet [PACKT]"/>
    <w:basedOn w:val="CommandLineWithinTableColumnContentEndPACKT"/>
    <w:uiPriority w:val="99"/>
    <w:qFormat/>
    <w:rsid w:val="00490C0B"/>
    <w:pPr>
      <w:ind w:left="720"/>
    </w:pPr>
  </w:style>
  <w:style w:type="paragraph" w:customStyle="1" w:styleId="CommandLineWithinBulletEndPACKT">
    <w:name w:val="Command Line Within Bullet End [PACKT]"/>
    <w:basedOn w:val="CommandLineWithinBulletPACKT"/>
    <w:uiPriority w:val="99"/>
    <w:qFormat/>
    <w:rsid w:val="00490C0B"/>
  </w:style>
  <w:style w:type="paragraph" w:customStyle="1" w:styleId="QuoteWithinBulletPACKT">
    <w:name w:val="Quote Within Bullet [PACKT]"/>
    <w:basedOn w:val="QuotePACKT"/>
    <w:uiPriority w:val="99"/>
    <w:qFormat/>
    <w:rsid w:val="00490C0B"/>
    <w:pPr>
      <w:ind w:left="864" w:right="864"/>
    </w:pPr>
  </w:style>
  <w:style w:type="paragraph" w:customStyle="1" w:styleId="RomanNumberedBulletPACKT">
    <w:name w:val="Roman Numbered Bullet [PACKT]"/>
    <w:basedOn w:val="NumberedBulletPACKT"/>
    <w:uiPriority w:val="99"/>
    <w:qFormat/>
    <w:rsid w:val="00490C0B"/>
    <w:pPr>
      <w:numPr>
        <w:numId w:val="6"/>
      </w:numPr>
      <w:tabs>
        <w:tab w:val="clear" w:pos="360"/>
      </w:tabs>
    </w:pPr>
  </w:style>
  <w:style w:type="paragraph" w:customStyle="1" w:styleId="RomanNumberedBulletEndPACKT">
    <w:name w:val="Roman Numbered Bullet End [PACKT]"/>
    <w:basedOn w:val="RomanNumberedBulletPACKT"/>
    <w:uiPriority w:val="99"/>
    <w:qFormat/>
    <w:rsid w:val="00490C0B"/>
    <w:pPr>
      <w:spacing w:after="120"/>
    </w:pPr>
  </w:style>
  <w:style w:type="character" w:customStyle="1" w:styleId="CodeHighlightedPACKT">
    <w:name w:val="Code Highlighted [PACKT]"/>
    <w:uiPriority w:val="99"/>
    <w:qFormat/>
    <w:rsid w:val="00490C0B"/>
    <w:rPr>
      <w:rFonts w:ascii="Lucida Console" w:hAnsi="Lucida Console"/>
      <w:b/>
      <w:color w:val="747959"/>
      <w:sz w:val="18"/>
      <w:szCs w:val="18"/>
    </w:rPr>
  </w:style>
  <w:style w:type="character" w:customStyle="1" w:styleId="IconPACKT">
    <w:name w:val="Icon [PACKT]"/>
    <w:uiPriority w:val="99"/>
    <w:qFormat/>
    <w:rsid w:val="00490C0B"/>
    <w:rPr>
      <w:rFonts w:ascii="Times New Roman" w:hAnsi="Times New Roman"/>
      <w:noProof/>
      <w:sz w:val="22"/>
    </w:rPr>
  </w:style>
  <w:style w:type="table" w:styleId="TableGrid">
    <w:name w:val="Table Grid"/>
    <w:basedOn w:val="TableNormal"/>
    <w:rsid w:val="00490C0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eCaptionPACKT">
    <w:name w:val="Figure Caption [PACKT]"/>
    <w:basedOn w:val="FigurePACKT"/>
    <w:uiPriority w:val="99"/>
    <w:qFormat/>
    <w:rsid w:val="00490C0B"/>
    <w:pPr>
      <w:spacing w:before="0" w:after="120"/>
    </w:pPr>
    <w:rPr>
      <w:rFonts w:ascii="Times New Roman" w:hAnsi="Times New Roman"/>
    </w:rPr>
  </w:style>
  <w:style w:type="paragraph" w:customStyle="1" w:styleId="AlphabeticalBulletPACKT">
    <w:name w:val="Alphabetical Bullet [PACKT]"/>
    <w:basedOn w:val="Normal"/>
    <w:uiPriority w:val="99"/>
    <w:qFormat/>
    <w:rsid w:val="00490C0B"/>
    <w:pPr>
      <w:numPr>
        <w:numId w:val="7"/>
      </w:numPr>
      <w:tabs>
        <w:tab w:val="left" w:pos="360"/>
      </w:tabs>
      <w:suppressAutoHyphens/>
      <w:spacing w:before="0"/>
      <w:ind w:right="720"/>
    </w:pPr>
    <w:rPr>
      <w:rFonts w:ascii="Times New Roman" w:hAnsi="Times New Roman" w:cs="Times New Roman"/>
      <w:bCs w:val="0"/>
      <w:sz w:val="22"/>
    </w:rPr>
  </w:style>
  <w:style w:type="paragraph" w:customStyle="1" w:styleId="AlphabeticalBulletEndPACKT">
    <w:name w:val="Alphabetical Bullet End [PACKT]"/>
    <w:basedOn w:val="AlphabeticalBulletPACKT"/>
    <w:uiPriority w:val="99"/>
    <w:qFormat/>
    <w:rsid w:val="00490C0B"/>
    <w:pPr>
      <w:spacing w:after="120"/>
    </w:pPr>
    <w:rPr>
      <w:bCs/>
    </w:rPr>
  </w:style>
  <w:style w:type="paragraph" w:customStyle="1" w:styleId="PartSectionPACKT">
    <w:name w:val="Part Section [PACKT]"/>
    <w:basedOn w:val="PartTitlePACKT"/>
    <w:uiPriority w:val="99"/>
    <w:qFormat/>
    <w:rsid w:val="00490C0B"/>
    <w:rPr>
      <w:sz w:val="46"/>
    </w:rPr>
  </w:style>
  <w:style w:type="paragraph" w:customStyle="1" w:styleId="BulletWithinTableColumnContentPACKT">
    <w:name w:val="Bullet Within Table Column Content [PACKT]"/>
    <w:basedOn w:val="BulletPACKT"/>
    <w:uiPriority w:val="99"/>
    <w:qFormat/>
    <w:rsid w:val="00490C0B"/>
    <w:pPr>
      <w:ind w:left="432" w:right="72"/>
    </w:pPr>
    <w:rPr>
      <w:sz w:val="20"/>
      <w:lang w:eastAsia="ar-SA"/>
    </w:rPr>
  </w:style>
  <w:style w:type="paragraph" w:customStyle="1" w:styleId="BulletWithinTableColumnContentEndPACKT">
    <w:name w:val="Bullet Within Table Column Content End [PACKT]"/>
    <w:basedOn w:val="BulletWithinTableColumnContentPACKT"/>
    <w:uiPriority w:val="99"/>
    <w:qFormat/>
    <w:rsid w:val="00490C0B"/>
    <w:pPr>
      <w:spacing w:after="120"/>
    </w:pPr>
  </w:style>
  <w:style w:type="paragraph" w:customStyle="1" w:styleId="PartHeadingPACKT">
    <w:name w:val="Part Heading [PACKT]"/>
    <w:basedOn w:val="ChapterTitlePACKT"/>
    <w:qFormat/>
    <w:rsid w:val="00490C0B"/>
  </w:style>
  <w:style w:type="paragraph" w:styleId="BalloonText">
    <w:name w:val="Balloon Text"/>
    <w:basedOn w:val="Normal"/>
    <w:link w:val="BalloonTextChar"/>
    <w:rsid w:val="00490C0B"/>
    <w:pPr>
      <w:spacing w:before="0" w:after="0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490C0B"/>
    <w:rPr>
      <w:rFonts w:ascii="Tahoma" w:eastAsia="Times New Roman" w:hAnsi="Tahoma" w:cs="Times New Roman"/>
      <w:bCs/>
      <w:sz w:val="16"/>
      <w:szCs w:val="16"/>
      <w:lang w:val="x-none" w:eastAsia="x-none"/>
    </w:rPr>
  </w:style>
  <w:style w:type="paragraph" w:customStyle="1" w:styleId="BulletWithoutBulletWithinBulletPACKT">
    <w:name w:val="Bullet Without Bullet Within Bullet [PACKT]"/>
    <w:basedOn w:val="BulletPACKT"/>
    <w:uiPriority w:val="99"/>
    <w:rsid w:val="00490C0B"/>
    <w:pPr>
      <w:numPr>
        <w:numId w:val="0"/>
      </w:numPr>
      <w:tabs>
        <w:tab w:val="left" w:pos="720"/>
      </w:tabs>
      <w:autoSpaceDE w:val="0"/>
      <w:autoSpaceDN w:val="0"/>
      <w:adjustRightInd w:val="0"/>
      <w:spacing w:line="288" w:lineRule="auto"/>
      <w:ind w:left="1080" w:right="0"/>
      <w:textAlignment w:val="center"/>
    </w:pPr>
    <w:rPr>
      <w:rFonts w:ascii="Book Antiqua" w:hAnsi="Book Antiqua" w:cs="Book Antiqua"/>
      <w:color w:val="000000"/>
      <w:szCs w:val="21"/>
    </w:rPr>
  </w:style>
  <w:style w:type="paragraph" w:customStyle="1" w:styleId="BulletWithoutBulletWithinBulletEndPACKT">
    <w:name w:val="Bullet Without Bullet Within Bullet End [PACKT]"/>
    <w:basedOn w:val="BulletWithoutBulletWithinBulletPACKT"/>
    <w:uiPriority w:val="99"/>
    <w:rsid w:val="00490C0B"/>
    <w:pPr>
      <w:spacing w:after="120"/>
    </w:pPr>
  </w:style>
  <w:style w:type="paragraph" w:customStyle="1" w:styleId="BulletWithoutBulletWithinNestedBulletPACKT">
    <w:name w:val="Bullet Without Bullet Within Nested Bullet [PACKT]"/>
    <w:basedOn w:val="BulletWithoutBulletWithinBulletPACKT"/>
    <w:uiPriority w:val="99"/>
    <w:rsid w:val="00490C0B"/>
    <w:pPr>
      <w:ind w:left="1440"/>
    </w:pPr>
  </w:style>
  <w:style w:type="paragraph" w:customStyle="1" w:styleId="BulletWithoutBulletWithinNestedBulletEndPACKT">
    <w:name w:val="Bullet Without Bullet Within Nested Bullet End [PACKT]"/>
    <w:basedOn w:val="BulletWithoutBulletWithinNestedBulletPACKT"/>
    <w:uiPriority w:val="99"/>
    <w:rsid w:val="00490C0B"/>
    <w:pPr>
      <w:spacing w:after="173"/>
    </w:pPr>
  </w:style>
  <w:style w:type="paragraph" w:customStyle="1" w:styleId="AppendixTitlePACKT">
    <w:name w:val="Appendix Title [PACKT]"/>
    <w:basedOn w:val="NormalPACKT"/>
    <w:uiPriority w:val="99"/>
    <w:rsid w:val="00490C0B"/>
    <w:pPr>
      <w:suppressAutoHyphens/>
      <w:autoSpaceDE w:val="0"/>
      <w:autoSpaceDN w:val="0"/>
      <w:adjustRightInd w:val="0"/>
      <w:spacing w:before="202" w:after="432" w:line="2100" w:lineRule="atLeast"/>
      <w:jc w:val="right"/>
      <w:textAlignment w:val="center"/>
    </w:pPr>
    <w:rPr>
      <w:rFonts w:ascii="Arial" w:hAnsi="Arial" w:cs="Arial"/>
      <w:color w:val="000000"/>
      <w:sz w:val="60"/>
      <w:szCs w:val="60"/>
      <w:lang w:val="en-GB"/>
    </w:rPr>
  </w:style>
  <w:style w:type="numbering" w:customStyle="1" w:styleId="NumberedBullet">
    <w:name w:val="Numbered Bullet"/>
    <w:uiPriority w:val="99"/>
    <w:rsid w:val="00490C0B"/>
    <w:pPr>
      <w:numPr>
        <w:numId w:val="3"/>
      </w:numPr>
    </w:pPr>
  </w:style>
  <w:style w:type="numbering" w:customStyle="1" w:styleId="NumberedBulletWithinBullet">
    <w:name w:val="Numbered Bullet Within Bullet"/>
    <w:uiPriority w:val="99"/>
    <w:rsid w:val="00490C0B"/>
    <w:pPr>
      <w:numPr>
        <w:numId w:val="3"/>
      </w:numPr>
    </w:pPr>
  </w:style>
  <w:style w:type="numbering" w:customStyle="1" w:styleId="RomanNumberedBullet">
    <w:name w:val="Roman Numbered Bullet"/>
    <w:uiPriority w:val="99"/>
    <w:rsid w:val="00490C0B"/>
    <w:pPr>
      <w:numPr>
        <w:numId w:val="5"/>
      </w:numPr>
    </w:pPr>
  </w:style>
  <w:style w:type="numbering" w:customStyle="1" w:styleId="AlphabeticalBullet">
    <w:name w:val="Alphabetical Bullet"/>
    <w:uiPriority w:val="99"/>
    <w:rsid w:val="00490C0B"/>
    <w:pPr>
      <w:numPr>
        <w:numId w:val="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84E3F"/>
    <w:rPr>
      <w:color w:val="605E5C"/>
      <w:shd w:val="clear" w:color="auto" w:fill="E1DFDD"/>
    </w:rPr>
  </w:style>
  <w:style w:type="paragraph" w:customStyle="1" w:styleId="listitem">
    <w:name w:val="listitem"/>
    <w:basedOn w:val="Normal"/>
    <w:rsid w:val="008E4810"/>
    <w:pPr>
      <w:spacing w:before="100" w:beforeAutospacing="1" w:after="100" w:afterAutospacing="1"/>
    </w:pPr>
    <w:rPr>
      <w:rFonts w:ascii="Times New Roman" w:hAnsi="Times New Roman" w:cs="Times New Roman"/>
      <w:bCs w:val="0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343E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7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64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6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2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2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34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5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06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93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20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81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3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62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91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06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7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73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7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92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72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8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4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890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3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8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64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9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1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7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3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2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00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9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8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8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58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154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7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59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8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42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1219366169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05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6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83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1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401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59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628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47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81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24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1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28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62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6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0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20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15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325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16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14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68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7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4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67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4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4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7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2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55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4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44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1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4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004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2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8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52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92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01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27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04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7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73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50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6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02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67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63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55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43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13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6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20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544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71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4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4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4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5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3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52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5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1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0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3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8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60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25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56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88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17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50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85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77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1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0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49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7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2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13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0988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5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42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4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27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4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0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32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02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8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10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8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2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9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20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81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6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77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03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5294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6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8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2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1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7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8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9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1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9987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27406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955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78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970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504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1242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35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62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7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623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9798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40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1850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55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54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095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92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71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379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78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486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34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31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961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4913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493">
          <w:marLeft w:val="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97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3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5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6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3627427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350686785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8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8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5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6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4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901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6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24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0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4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22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4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03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09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15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8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4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95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152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3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3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94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9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7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3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6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5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12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3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2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6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73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42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2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57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2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3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282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9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52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4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479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7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9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7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67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7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8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8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04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33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61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0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2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68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18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553866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0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2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2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05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1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475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10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9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7167170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1855919409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25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2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0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92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6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55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67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67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66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77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31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75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27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12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5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17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5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1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32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38742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0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1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11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4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05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58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6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47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056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4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7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8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3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7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5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5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5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43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37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52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0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21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62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1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5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5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9963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6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8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4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3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64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2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1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4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94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5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7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1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47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0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57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08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419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7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0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79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0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47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81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32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6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06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34970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9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8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4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6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73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64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7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2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54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46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7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34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4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729214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62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75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8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91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2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1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7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6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10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9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9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0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2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68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2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09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47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0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35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23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86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7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9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814980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4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7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3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39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96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1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4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0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13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2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7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0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8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65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5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10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2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42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5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2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3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58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9982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9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9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2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53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5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8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2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260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2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87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5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0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8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79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53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86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36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64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36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0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00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8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4788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18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9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6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7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7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8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22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13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57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99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4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91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4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94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8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8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23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71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55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96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22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37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7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51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66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97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3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39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5401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0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26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7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1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9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37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29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50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7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9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5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4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75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5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35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12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66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7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4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97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48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4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2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61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6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7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92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40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44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4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8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1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7810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13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1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7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9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0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6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6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89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2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96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0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5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6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56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7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8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80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84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9710301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535234939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6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5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1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6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3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83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5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3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9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83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5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2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1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31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3510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7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9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05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13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3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1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7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0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99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5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87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93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1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81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80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8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03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35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52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1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2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39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30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4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63146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3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9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3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89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96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82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3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1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10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9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44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75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7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10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07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3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08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5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41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24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7421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7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6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6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4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49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7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2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04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0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5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8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88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33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34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0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7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18811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0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4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4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86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85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46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8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4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43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9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37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00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89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0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4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3820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37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2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1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2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3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7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6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9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64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8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21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00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99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95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02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2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29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35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66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20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21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99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96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8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72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46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87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48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8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55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51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91110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28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23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2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65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96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7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0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5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64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0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8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4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0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0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7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55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6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98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88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03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91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73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86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53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04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1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73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5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853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8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2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05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6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02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2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3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3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9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6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2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7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3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09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7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43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2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7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0583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6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4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hyperlink" Target="https://github.com/doctordns/PowerShellCookBook2019/tree/master/Chapter%2010%20-%20Implementing%20Desired%20State%20Configuration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hyperlink" Target="https://github.com/doctordns/PowerShellCookBook2019/blob/master/Chapter%2010%20-%20Implementing%20Desired%20State%20Configuration/Setup-DSCWebApp.ps1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hyperlink" Target="https://www.chocolatey.org" TargetMode="External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iddh\AppData\Roaming\Microsoft\Templates\269_New_Template_Normal_Series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269_New_Template_Normal_Series (1)</Template>
  <TotalTime>102</TotalTime>
  <Pages>54</Pages>
  <Words>10733</Words>
  <Characters>61179</Characters>
  <Application>Microsoft Office Word</Application>
  <DocSecurity>0</DocSecurity>
  <Lines>509</Lines>
  <Paragraphs>143</Paragraphs>
  <ScaleCrop>false</ScaleCrop>
  <Company/>
  <LinksUpToDate>false</LinksUpToDate>
  <CharactersWithSpaces>71769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</dc:creator>
  <cp:keywords/>
  <dc:description/>
  <cp:lastModifiedBy>Siddhant</cp:lastModifiedBy>
  <cp:revision>71</cp:revision>
  <dcterms:created xsi:type="dcterms:W3CDTF">2020-09-18T05:53:00Z</dcterms:created>
  <dcterms:modified xsi:type="dcterms:W3CDTF">2020-09-23T05:23:00Z</dcterms:modified>
</cp:coreProperties>
</file>